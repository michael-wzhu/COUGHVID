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Theme="majorHAnsi" w:eastAsiaTheme="majorEastAsia" w:hAnsiTheme="majorHAnsi" w:cstheme="majorBidi"/>
          <w:caps/>
          <w:lang w:eastAsia="en-US"/>
        </w:rPr>
        <w:id w:val="93999803"/>
        <w:docPartObj>
          <w:docPartGallery w:val="Cover Pages"/>
          <w:docPartUnique/>
        </w:docPartObj>
      </w:sdtPr>
      <w:sdtEndPr>
        <w:rPr>
          <w:rFonts w:asciiTheme="minorHAnsi" w:eastAsiaTheme="minorEastAsia" w:hAnsiTheme="minorHAnsi" w:cstheme="minorBidi"/>
          <w:caps w:val="0"/>
        </w:rPr>
      </w:sdtEndPr>
      <w:sdtContent>
        <w:tbl>
          <w:tblPr>
            <w:tblW w:w="5000" w:type="pct"/>
            <w:jc w:val="center"/>
            <w:tblLook w:val="04A0" w:firstRow="1" w:lastRow="0" w:firstColumn="1" w:lastColumn="0" w:noHBand="0" w:noVBand="1"/>
          </w:tblPr>
          <w:tblGrid>
            <w:gridCol w:w="9945"/>
          </w:tblGrid>
          <w:tr w:rsidR="00CB20FB" w14:paraId="6DB90E88" w14:textId="77777777">
            <w:trPr>
              <w:trHeight w:val="2880"/>
              <w:jc w:val="center"/>
            </w:trPr>
            <w:tc>
              <w:tcPr>
                <w:tcW w:w="5000" w:type="pct"/>
              </w:tcPr>
              <w:p w14:paraId="15295546" w14:textId="77777777" w:rsidR="00CB20FB" w:rsidRDefault="00CB20FB" w:rsidP="00CC7DF3">
                <w:pPr>
                  <w:pStyle w:val="ab"/>
                  <w:spacing w:beforeLines="100" w:before="240" w:afterLines="100" w:after="240"/>
                  <w:jc w:val="center"/>
                  <w:rPr>
                    <w:rFonts w:asciiTheme="majorHAnsi" w:eastAsiaTheme="majorEastAsia" w:hAnsiTheme="majorHAnsi" w:cstheme="majorBidi"/>
                    <w:caps/>
                  </w:rPr>
                </w:pPr>
              </w:p>
            </w:tc>
          </w:tr>
          <w:tr w:rsidR="00CB20FB" w14:paraId="20134707" w14:textId="77777777">
            <w:trPr>
              <w:trHeight w:val="1440"/>
              <w:jc w:val="center"/>
            </w:trPr>
            <w:sdt>
              <w:sdtPr>
                <w:rPr>
                  <w:rFonts w:asciiTheme="majorHAnsi" w:eastAsiaTheme="majorEastAsia" w:hAnsiTheme="majorHAnsi" w:cstheme="majorBidi"/>
                  <w:sz w:val="80"/>
                  <w:szCs w:val="80"/>
                </w:rPr>
                <w:alias w:val="标题"/>
                <w:id w:val="15524250"/>
                <w:placeholder>
                  <w:docPart w:val="0D103D496B9A41A5B453225F55356106"/>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14:paraId="6F6F68C5" w14:textId="77777777" w:rsidR="00CB20FB" w:rsidRDefault="004C1383" w:rsidP="00CC7DF3">
                    <w:pPr>
                      <w:pStyle w:val="ab"/>
                      <w:spacing w:beforeLines="100" w:before="240" w:afterLines="100" w:after="240"/>
                      <w:jc w:val="center"/>
                      <w:rPr>
                        <w:rFonts w:asciiTheme="majorHAnsi" w:eastAsiaTheme="majorEastAsia" w:hAnsiTheme="majorHAnsi" w:cstheme="majorBidi"/>
                        <w:sz w:val="80"/>
                        <w:szCs w:val="80"/>
                      </w:rPr>
                    </w:pPr>
                    <w:r>
                      <w:rPr>
                        <w:rFonts w:asciiTheme="majorHAnsi" w:eastAsiaTheme="majorEastAsia" w:hAnsiTheme="majorHAnsi" w:cstheme="majorBidi" w:hint="eastAsia"/>
                        <w:sz w:val="80"/>
                        <w:szCs w:val="80"/>
                      </w:rPr>
                      <w:t>IRIS</w:t>
                    </w:r>
                  </w:p>
                </w:tc>
              </w:sdtContent>
            </w:sdt>
          </w:tr>
          <w:tr w:rsidR="00CB20FB" w:rsidRPr="00A57EA6" w14:paraId="5FA3B342" w14:textId="77777777">
            <w:trPr>
              <w:trHeight w:val="720"/>
              <w:jc w:val="center"/>
            </w:trPr>
            <w:sdt>
              <w:sdtPr>
                <w:rPr>
                  <w:rFonts w:asciiTheme="majorHAnsi" w:eastAsiaTheme="majorEastAsia" w:hAnsiTheme="majorHAnsi" w:cstheme="majorBidi"/>
                  <w:sz w:val="44"/>
                  <w:szCs w:val="44"/>
                </w:rPr>
                <w:alias w:val="副标题"/>
                <w:id w:val="15524255"/>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14:paraId="1E989BF4" w14:textId="0D499CA4" w:rsidR="00CB20FB" w:rsidRDefault="00D67154" w:rsidP="00CC7DF3">
                    <w:pPr>
                      <w:pStyle w:val="ab"/>
                      <w:spacing w:beforeLines="100" w:before="240" w:afterLines="100" w:after="240"/>
                      <w:jc w:val="center"/>
                      <w:rPr>
                        <w:rFonts w:asciiTheme="majorHAnsi" w:eastAsiaTheme="majorEastAsia" w:hAnsiTheme="majorHAnsi" w:cstheme="majorBidi"/>
                        <w:sz w:val="44"/>
                        <w:szCs w:val="44"/>
                      </w:rPr>
                    </w:pPr>
                    <w:r>
                      <w:rPr>
                        <w:rFonts w:asciiTheme="majorHAnsi" w:eastAsiaTheme="majorEastAsia" w:hAnsiTheme="majorHAnsi" w:cstheme="majorBidi"/>
                        <w:sz w:val="44"/>
                        <w:szCs w:val="44"/>
                      </w:rPr>
                      <w:t>基于边缘计算的</w:t>
                    </w:r>
                    <w:r>
                      <w:rPr>
                        <w:rFonts w:asciiTheme="majorHAnsi" w:eastAsiaTheme="majorEastAsia" w:hAnsiTheme="majorHAnsi" w:cstheme="majorBidi"/>
                        <w:sz w:val="44"/>
                        <w:szCs w:val="44"/>
                      </w:rPr>
                      <w:t xml:space="preserve">AI </w:t>
                    </w:r>
                    <w:r>
                      <w:rPr>
                        <w:rFonts w:asciiTheme="majorHAnsi" w:eastAsiaTheme="majorEastAsia" w:hAnsiTheme="majorHAnsi" w:cstheme="majorBidi"/>
                        <w:sz w:val="44"/>
                        <w:szCs w:val="44"/>
                      </w:rPr>
                      <w:t>呼吸风险早期识别系统</w:t>
                    </w:r>
                  </w:p>
                </w:tc>
              </w:sdtContent>
            </w:sdt>
          </w:tr>
          <w:tr w:rsidR="00CB20FB" w14:paraId="5641A886" w14:textId="77777777">
            <w:trPr>
              <w:trHeight w:val="360"/>
              <w:jc w:val="center"/>
            </w:trPr>
            <w:tc>
              <w:tcPr>
                <w:tcW w:w="5000" w:type="pct"/>
                <w:vAlign w:val="center"/>
              </w:tcPr>
              <w:p w14:paraId="2620E017" w14:textId="77777777" w:rsidR="00CB20FB" w:rsidRDefault="00CB20FB" w:rsidP="00CC7DF3">
                <w:pPr>
                  <w:pStyle w:val="ab"/>
                  <w:spacing w:beforeLines="100" w:before="240" w:afterLines="100" w:after="240"/>
                  <w:jc w:val="center"/>
                </w:pPr>
              </w:p>
            </w:tc>
          </w:tr>
          <w:tr w:rsidR="00CB20FB" w14:paraId="77974EA3" w14:textId="77777777">
            <w:trPr>
              <w:trHeight w:val="360"/>
              <w:jc w:val="center"/>
            </w:trPr>
            <w:tc>
              <w:tcPr>
                <w:tcW w:w="5000" w:type="pct"/>
                <w:vAlign w:val="center"/>
              </w:tcPr>
              <w:sdt>
                <w:sdtPr>
                  <w:rPr>
                    <w:rFonts w:hint="eastAsia"/>
                    <w:b/>
                    <w:bCs/>
                  </w:rPr>
                  <w:alias w:val="作者"/>
                  <w:id w:val="15524260"/>
                  <w:dataBinding w:prefixMappings="xmlns:ns0='http://schemas.openxmlformats.org/package/2006/metadata/core-properties' xmlns:ns1='http://purl.org/dc/elements/1.1/'" w:xpath="/ns0:coreProperties[1]/ns1:creator[1]" w:storeItemID="{6C3C8BC8-F283-45AE-878A-BAB7291924A1}"/>
                  <w:text/>
                </w:sdtPr>
                <w:sdtContent>
                  <w:p w14:paraId="2FEAF22D" w14:textId="61FF87F0" w:rsidR="00CB20FB" w:rsidRDefault="00D67154" w:rsidP="00CC7DF3">
                    <w:pPr>
                      <w:pStyle w:val="ab"/>
                      <w:spacing w:beforeLines="100" w:before="240" w:afterLines="100" w:after="240"/>
                      <w:jc w:val="center"/>
                      <w:rPr>
                        <w:b/>
                        <w:bCs/>
                      </w:rPr>
                    </w:pPr>
                    <w:r>
                      <w:rPr>
                        <w:rFonts w:hint="eastAsia"/>
                        <w:b/>
                        <w:bCs/>
                      </w:rPr>
                      <w:t>陈威霖、刘锦熙、魏纞</w:t>
                    </w:r>
                    <w:proofErr w:type="gramStart"/>
                    <w:r>
                      <w:rPr>
                        <w:rFonts w:hint="eastAsia"/>
                        <w:b/>
                        <w:bCs/>
                      </w:rPr>
                      <w:t>熹</w:t>
                    </w:r>
                    <w:proofErr w:type="gramEnd"/>
                    <w:r>
                      <w:rPr>
                        <w:rFonts w:hint="eastAsia"/>
                        <w:b/>
                        <w:bCs/>
                      </w:rPr>
                      <w:t xml:space="preserve"> </w:t>
                    </w:r>
                    <w:proofErr w:type="spellStart"/>
                    <w:r>
                      <w:rPr>
                        <w:rFonts w:hint="eastAsia"/>
                        <w:b/>
                        <w:bCs/>
                      </w:rPr>
                      <w:t>Weilin</w:t>
                    </w:r>
                    <w:proofErr w:type="spellEnd"/>
                    <w:r>
                      <w:rPr>
                        <w:rFonts w:hint="eastAsia"/>
                        <w:b/>
                        <w:bCs/>
                      </w:rPr>
                      <w:t xml:space="preserve"> </w:t>
                    </w:r>
                    <w:proofErr w:type="spellStart"/>
                    <w:r>
                      <w:rPr>
                        <w:rFonts w:hint="eastAsia"/>
                        <w:b/>
                        <w:bCs/>
                      </w:rPr>
                      <w:t>Chen;Jinxi</w:t>
                    </w:r>
                    <w:proofErr w:type="spellEnd"/>
                    <w:r>
                      <w:rPr>
                        <w:rFonts w:hint="eastAsia"/>
                        <w:b/>
                        <w:bCs/>
                      </w:rPr>
                      <w:t xml:space="preserve"> </w:t>
                    </w:r>
                    <w:proofErr w:type="spellStart"/>
                    <w:proofErr w:type="gramStart"/>
                    <w:r>
                      <w:rPr>
                        <w:rFonts w:hint="eastAsia"/>
                        <w:b/>
                        <w:bCs/>
                      </w:rPr>
                      <w:t>Liu;Lianxi</w:t>
                    </w:r>
                    <w:proofErr w:type="spellEnd"/>
                    <w:proofErr w:type="gramEnd"/>
                    <w:r>
                      <w:rPr>
                        <w:rFonts w:hint="eastAsia"/>
                        <w:b/>
                        <w:bCs/>
                      </w:rPr>
                      <w:t xml:space="preserve"> Wei</w:t>
                    </w:r>
                  </w:p>
                </w:sdtContent>
              </w:sdt>
              <w:p w14:paraId="6359657D" w14:textId="398AC8A5" w:rsidR="00CB20FB" w:rsidRDefault="00CB20FB" w:rsidP="00CC7DF3">
                <w:pPr>
                  <w:pStyle w:val="ab"/>
                  <w:spacing w:beforeLines="100" w:before="240" w:afterLines="100" w:after="240"/>
                  <w:jc w:val="center"/>
                  <w:rPr>
                    <w:b/>
                    <w:bCs/>
                  </w:rPr>
                </w:pPr>
                <w:r>
                  <w:rPr>
                    <w:rFonts w:hint="eastAsia"/>
                    <w:b/>
                    <w:bCs/>
                  </w:rPr>
                  <w:t>上海中学国际部</w:t>
                </w:r>
                <w:r w:rsidR="00F70FC3">
                  <w:rPr>
                    <w:rFonts w:hint="eastAsia"/>
                    <w:b/>
                    <w:bCs/>
                  </w:rPr>
                  <w:t xml:space="preserve"> S</w:t>
                </w:r>
                <w:r w:rsidR="00F70FC3">
                  <w:rPr>
                    <w:b/>
                    <w:bCs/>
                  </w:rPr>
                  <w:t>hanghai High School International Division</w:t>
                </w:r>
              </w:p>
            </w:tc>
          </w:tr>
          <w:tr w:rsidR="00CB20FB" w14:paraId="53064907" w14:textId="77777777">
            <w:trPr>
              <w:trHeight w:val="360"/>
              <w:jc w:val="center"/>
            </w:trPr>
            <w:sdt>
              <w:sdtPr>
                <w:rPr>
                  <w:b/>
                  <w:bCs/>
                </w:rPr>
                <w:alias w:val="日期"/>
                <w:id w:val="516659546"/>
                <w:dataBinding w:prefixMappings="xmlns:ns0='http://schemas.microsoft.com/office/2006/coverPageProps'" w:xpath="/ns0:CoverPageProperties[1]/ns0:PublishDate[1]" w:storeItemID="{55AF091B-3C7A-41E3-B477-F2FDAA23CFDA}"/>
                <w:date w:fullDate="2022-12-02T00:00:00Z">
                  <w:dateFormat w:val="yyyy/M/d"/>
                  <w:lid w:val="zh-CN"/>
                  <w:storeMappedDataAs w:val="dateTime"/>
                  <w:calendar w:val="gregorian"/>
                </w:date>
              </w:sdtPr>
              <w:sdtContent>
                <w:tc>
                  <w:tcPr>
                    <w:tcW w:w="5000" w:type="pct"/>
                    <w:vAlign w:val="center"/>
                  </w:tcPr>
                  <w:p w14:paraId="02B0C871" w14:textId="74CFB755" w:rsidR="00CB20FB" w:rsidRDefault="00F70FC3" w:rsidP="00CC7DF3">
                    <w:pPr>
                      <w:pStyle w:val="ab"/>
                      <w:spacing w:beforeLines="100" w:before="240" w:afterLines="100" w:after="240"/>
                      <w:jc w:val="center"/>
                      <w:rPr>
                        <w:b/>
                        <w:bCs/>
                      </w:rPr>
                    </w:pPr>
                    <w:r>
                      <w:rPr>
                        <w:rFonts w:hint="eastAsia"/>
                        <w:b/>
                        <w:bCs/>
                      </w:rPr>
                      <w:t>2022/12/2</w:t>
                    </w:r>
                  </w:p>
                </w:tc>
              </w:sdtContent>
            </w:sdt>
          </w:tr>
        </w:tbl>
        <w:p w14:paraId="332C714E" w14:textId="77777777" w:rsidR="00CB20FB" w:rsidRDefault="00CB20FB" w:rsidP="00CC7DF3">
          <w:pPr>
            <w:spacing w:beforeLines="100" w:before="240" w:afterLines="100" w:after="240"/>
            <w:rPr>
              <w:lang w:eastAsia="zh-CN"/>
            </w:rPr>
          </w:pPr>
        </w:p>
        <w:tbl>
          <w:tblPr>
            <w:tblpPr w:leftFromText="187" w:rightFromText="187" w:horzAnchor="margin" w:tblpXSpec="center" w:tblpYSpec="bottom"/>
            <w:tblW w:w="5000" w:type="pct"/>
            <w:tblLook w:val="04A0" w:firstRow="1" w:lastRow="0" w:firstColumn="1" w:lastColumn="0" w:noHBand="0" w:noVBand="1"/>
          </w:tblPr>
          <w:tblGrid>
            <w:gridCol w:w="9945"/>
          </w:tblGrid>
          <w:tr w:rsidR="00CB20FB" w14:paraId="62475C7A" w14:textId="77777777">
            <w:tc>
              <w:tcPr>
                <w:tcW w:w="5000" w:type="pct"/>
              </w:tcPr>
              <w:p w14:paraId="4B038D0F" w14:textId="77777777" w:rsidR="00CB20FB" w:rsidRDefault="00CB20FB" w:rsidP="00CC7DF3">
                <w:pPr>
                  <w:pStyle w:val="ab"/>
                  <w:spacing w:beforeLines="100" w:before="240" w:afterLines="100" w:after="240"/>
                </w:pPr>
              </w:p>
            </w:tc>
          </w:tr>
        </w:tbl>
        <w:p w14:paraId="66B3A0F7" w14:textId="77777777" w:rsidR="00120FB6" w:rsidRDefault="00000000" w:rsidP="00CC7DF3">
          <w:pPr>
            <w:spacing w:beforeLines="100" w:before="240" w:afterLines="100" w:after="240"/>
            <w:rPr>
              <w:lang w:eastAsia="zh-CN"/>
            </w:rPr>
          </w:pPr>
        </w:p>
      </w:sdtContent>
    </w:sdt>
    <w:p w14:paraId="14330C1C" w14:textId="77777777" w:rsidR="00CB20FB" w:rsidRDefault="00CB20FB">
      <w:pPr>
        <w:rPr>
          <w:rFonts w:asciiTheme="minorEastAsia" w:hAnsiTheme="minorEastAsia" w:cs="Times New Roman"/>
          <w:b/>
          <w:bCs/>
          <w:spacing w:val="-1"/>
          <w:sz w:val="36"/>
          <w:szCs w:val="36"/>
          <w:lang w:eastAsia="zh-CN"/>
        </w:rPr>
      </w:pPr>
      <w:r>
        <w:rPr>
          <w:rFonts w:asciiTheme="minorEastAsia" w:hAnsiTheme="minorEastAsia" w:cs="Times New Roman"/>
          <w:b/>
          <w:bCs/>
          <w:spacing w:val="-1"/>
          <w:sz w:val="36"/>
          <w:szCs w:val="36"/>
          <w:lang w:eastAsia="zh-CN"/>
        </w:rPr>
        <w:br w:type="page"/>
      </w:r>
    </w:p>
    <w:p w14:paraId="056442A0" w14:textId="77777777" w:rsidR="00D308D4" w:rsidRDefault="00D308D4" w:rsidP="00CC7DF3">
      <w:pPr>
        <w:spacing w:beforeLines="100" w:before="240" w:afterLines="100" w:after="240"/>
        <w:rPr>
          <w:rFonts w:asciiTheme="minorEastAsia" w:hAnsiTheme="minorEastAsia" w:cs="Times New Roman"/>
          <w:b/>
          <w:bCs/>
          <w:spacing w:val="-1"/>
          <w:sz w:val="36"/>
          <w:szCs w:val="36"/>
          <w:lang w:eastAsia="zh-CN"/>
        </w:rPr>
      </w:pPr>
    </w:p>
    <w:p w14:paraId="725CAD4B" w14:textId="1B7A5923" w:rsidR="004B7F55" w:rsidRPr="008860BF" w:rsidRDefault="00915575" w:rsidP="008860BF">
      <w:pPr>
        <w:pStyle w:val="1"/>
        <w:jc w:val="center"/>
        <w:rPr>
          <w:rFonts w:asciiTheme="minorEastAsia" w:eastAsiaTheme="minorEastAsia" w:hAnsiTheme="minorEastAsia" w:cs="Times New Roman"/>
          <w:sz w:val="36"/>
          <w:szCs w:val="36"/>
          <w:lang w:eastAsia="zh-CN"/>
        </w:rPr>
      </w:pPr>
      <w:bookmarkStart w:id="0" w:name="_Toc119066524"/>
      <w:r w:rsidRPr="008860BF">
        <w:rPr>
          <w:rFonts w:asciiTheme="minorEastAsia" w:eastAsiaTheme="minorEastAsia" w:hAnsiTheme="minorEastAsia" w:cs="Times New Roman" w:hint="eastAsia"/>
          <w:b/>
          <w:bCs/>
          <w:spacing w:val="-1"/>
          <w:sz w:val="36"/>
          <w:szCs w:val="36"/>
          <w:lang w:eastAsia="zh-CN"/>
        </w:rPr>
        <w:t>摘要</w:t>
      </w:r>
      <w:bookmarkEnd w:id="0"/>
      <w:r w:rsidR="00960146" w:rsidRPr="00960146">
        <w:rPr>
          <w:rFonts w:asciiTheme="minorEastAsia" w:eastAsiaTheme="minorEastAsia" w:hAnsiTheme="minorEastAsia" w:cs="Times New Roman"/>
          <w:b/>
          <w:bCs/>
          <w:spacing w:val="-1"/>
          <w:sz w:val="36"/>
          <w:szCs w:val="36"/>
          <w:lang w:eastAsia="zh-CN"/>
        </w:rPr>
        <w:t>Abstract</w:t>
      </w:r>
    </w:p>
    <w:p w14:paraId="687106C9" w14:textId="77777777" w:rsidR="004B7F55" w:rsidRPr="00915575" w:rsidRDefault="004B7F55" w:rsidP="00CC7DF3">
      <w:pPr>
        <w:spacing w:beforeLines="100" w:before="240" w:afterLines="100" w:after="240"/>
        <w:rPr>
          <w:rFonts w:asciiTheme="minorEastAsia" w:hAnsiTheme="minorEastAsia"/>
          <w:sz w:val="19"/>
          <w:szCs w:val="19"/>
          <w:lang w:eastAsia="zh-CN"/>
        </w:rPr>
      </w:pPr>
    </w:p>
    <w:p w14:paraId="531E46A1" w14:textId="0494B13E" w:rsidR="004F288E" w:rsidRDefault="002C282C" w:rsidP="00CC7DF3">
      <w:pPr>
        <w:pStyle w:val="a3"/>
        <w:spacing w:beforeLines="100" w:before="240" w:afterLines="100" w:after="240"/>
        <w:ind w:left="153" w:firstLine="482"/>
        <w:jc w:val="both"/>
        <w:rPr>
          <w:rFonts w:ascii="PMingLiU" w:hAnsi="PMingLiU" w:cs="Times New Roman"/>
          <w:color w:val="000000" w:themeColor="text1"/>
          <w:lang w:eastAsia="zh-CN"/>
        </w:rPr>
      </w:pPr>
      <w:r>
        <w:rPr>
          <w:rFonts w:asciiTheme="minorEastAsia" w:eastAsiaTheme="minorEastAsia" w:hAnsiTheme="minorEastAsia" w:cs="Times New Roman" w:hint="eastAsia"/>
          <w:lang w:eastAsia="zh-CN"/>
        </w:rPr>
        <w:t>呼吸系统疾病是一种常见病、多发病，</w:t>
      </w:r>
      <w:r w:rsidRPr="00796849">
        <w:rPr>
          <w:rFonts w:asciiTheme="minorEastAsia" w:eastAsiaTheme="minorEastAsia" w:hAnsiTheme="minorEastAsia" w:cs="Times New Roman" w:hint="eastAsia"/>
          <w:lang w:eastAsia="zh-CN"/>
        </w:rPr>
        <w:t>在中国有超过</w:t>
      </w:r>
      <w:r>
        <w:rPr>
          <w:rFonts w:asciiTheme="minorEastAsia" w:eastAsiaTheme="minorEastAsia" w:hAnsiTheme="minorEastAsia" w:cs="Times New Roman" w:hint="eastAsia"/>
          <w:lang w:eastAsia="zh-CN"/>
        </w:rPr>
        <w:t>一</w:t>
      </w:r>
      <w:r w:rsidRPr="00796849">
        <w:rPr>
          <w:rFonts w:asciiTheme="minorEastAsia" w:eastAsiaTheme="minorEastAsia" w:hAnsiTheme="minorEastAsia" w:cs="Times New Roman" w:hint="eastAsia"/>
          <w:lang w:eastAsia="zh-CN"/>
        </w:rPr>
        <w:t>亿的</w:t>
      </w:r>
      <w:r>
        <w:rPr>
          <w:rFonts w:asciiTheme="minorEastAsia" w:eastAsiaTheme="minorEastAsia" w:hAnsiTheme="minorEastAsia" w:cs="Times New Roman" w:hint="eastAsia"/>
          <w:lang w:eastAsia="zh-CN"/>
        </w:rPr>
        <w:t>呼吸系统</w:t>
      </w:r>
      <w:r w:rsidRPr="00796849">
        <w:rPr>
          <w:rFonts w:asciiTheme="minorEastAsia" w:eastAsiaTheme="minorEastAsia" w:hAnsiTheme="minorEastAsia" w:cs="Times New Roman" w:hint="eastAsia"/>
          <w:lang w:eastAsia="zh-CN"/>
        </w:rPr>
        <w:t>疾病患者</w:t>
      </w:r>
      <w:r>
        <w:rPr>
          <w:rFonts w:asciiTheme="minorEastAsia" w:eastAsiaTheme="minorEastAsia" w:hAnsiTheme="minorEastAsia" w:cs="Times New Roman" w:hint="eastAsia"/>
          <w:lang w:eastAsia="zh-CN"/>
        </w:rPr>
        <w:t>，呼吸系统疾病</w:t>
      </w:r>
      <w:r w:rsidRPr="0085086C">
        <w:rPr>
          <w:rFonts w:asciiTheme="minorEastAsia" w:eastAsiaTheme="minorEastAsia" w:hAnsiTheme="minorEastAsia" w:cs="Times New Roman" w:hint="eastAsia"/>
          <w:color w:val="000000" w:themeColor="text1"/>
          <w:lang w:eastAsia="zh-CN"/>
        </w:rPr>
        <w:t>的早</w:t>
      </w:r>
      <w:r w:rsidRPr="0085086C">
        <w:rPr>
          <w:rFonts w:ascii="PMingLiU" w:hAnsi="PMingLiU" w:cs="Times New Roman" w:hint="eastAsia"/>
          <w:color w:val="000000" w:themeColor="text1"/>
          <w:lang w:eastAsia="zh-CN"/>
        </w:rPr>
        <w:t>期筛查防治对减缓病程进展及减少肺功能的不可逆损伤起到决定性的作用</w:t>
      </w:r>
      <w:r>
        <w:rPr>
          <w:rFonts w:asciiTheme="minorEastAsia" w:eastAsiaTheme="minorEastAsia" w:hAnsiTheme="minorEastAsia" w:cs="Times New Roman" w:hint="eastAsia"/>
          <w:lang w:eastAsia="zh-CN"/>
        </w:rPr>
        <w:t>，</w:t>
      </w:r>
      <w:r w:rsidRPr="0085086C">
        <w:rPr>
          <w:rFonts w:asciiTheme="minorEastAsia" w:eastAsiaTheme="minorEastAsia" w:hAnsiTheme="minorEastAsia" w:cs="Times New Roman" w:hint="eastAsia"/>
          <w:color w:val="000000" w:themeColor="text1"/>
          <w:lang w:eastAsia="zh-CN"/>
        </w:rPr>
        <w:t>比如：其中最常见的慢性阻塞性肺病（简称慢阻肺，</w:t>
      </w:r>
      <w:r w:rsidRPr="0085086C">
        <w:rPr>
          <w:rFonts w:ascii="PMingLiU" w:hAnsi="PMingLiU" w:cs="Times New Roman" w:hint="eastAsia"/>
          <w:color w:val="000000" w:themeColor="text1"/>
          <w:lang w:eastAsia="zh-CN"/>
        </w:rPr>
        <w:t>常见</w:t>
      </w:r>
      <w:r w:rsidRPr="0085086C">
        <w:rPr>
          <w:rFonts w:asciiTheme="minorEastAsia" w:eastAsiaTheme="minorEastAsia" w:hAnsiTheme="minorEastAsia" w:cs="Times New Roman" w:hint="eastAsia"/>
          <w:color w:val="000000" w:themeColor="text1"/>
          <w:lang w:eastAsia="zh-CN"/>
        </w:rPr>
        <w:t>症状</w:t>
      </w:r>
      <w:r w:rsidRPr="0085086C">
        <w:rPr>
          <w:rFonts w:ascii="PMingLiU" w:hAnsi="PMingLiU" w:cs="Times New Roman" w:hint="eastAsia"/>
          <w:color w:val="000000" w:themeColor="text1"/>
          <w:lang w:eastAsia="zh-CN"/>
        </w:rPr>
        <w:t>为咳、痰、喘</w:t>
      </w:r>
      <w:r w:rsidRPr="0085086C">
        <w:rPr>
          <w:rFonts w:asciiTheme="minorEastAsia" w:eastAsiaTheme="minorEastAsia" w:hAnsiTheme="minorEastAsia" w:cs="Times New Roman" w:hint="eastAsia"/>
          <w:color w:val="000000" w:themeColor="text1"/>
          <w:lang w:eastAsia="zh-CN"/>
        </w:rPr>
        <w:t>，逐步演变为</w:t>
      </w:r>
      <w:r w:rsidRPr="0085086C">
        <w:rPr>
          <w:rFonts w:ascii="PMingLiU" w:hAnsi="PMingLiU" w:cs="Times New Roman" w:hint="eastAsia"/>
          <w:color w:val="000000" w:themeColor="text1"/>
          <w:lang w:eastAsia="zh-CN"/>
        </w:rPr>
        <w:t>中重度肺损伤</w:t>
      </w:r>
      <w:r w:rsidRPr="0085086C">
        <w:rPr>
          <w:rFonts w:asciiTheme="minorEastAsia" w:eastAsiaTheme="minorEastAsia" w:hAnsiTheme="minorEastAsia" w:cs="Times New Roman" w:hint="eastAsia"/>
          <w:color w:val="000000" w:themeColor="text1"/>
          <w:lang w:eastAsia="zh-CN"/>
        </w:rPr>
        <w:t>），已</w:t>
      </w:r>
      <w:r w:rsidR="00F024B2" w:rsidRPr="0085086C">
        <w:rPr>
          <w:rFonts w:asciiTheme="minorEastAsia" w:eastAsiaTheme="minorEastAsia" w:hAnsiTheme="minorEastAsia" w:cs="Times New Roman" w:hint="eastAsia"/>
          <w:color w:val="000000" w:themeColor="text1"/>
          <w:lang w:eastAsia="zh-CN"/>
        </w:rPr>
        <w:t>经是世界上第三大死亡原因</w:t>
      </w:r>
      <w:r w:rsidR="00DD6F3E" w:rsidRPr="0085086C">
        <w:rPr>
          <w:rFonts w:asciiTheme="minorEastAsia" w:eastAsiaTheme="minorEastAsia" w:hAnsiTheme="minorEastAsia" w:cs="Times New Roman" w:hint="eastAsia"/>
          <w:color w:val="000000" w:themeColor="text1"/>
          <w:lang w:eastAsia="zh-CN"/>
        </w:rPr>
        <w:t>。</w:t>
      </w:r>
      <w:r w:rsidR="00F024B2" w:rsidRPr="0085086C">
        <w:rPr>
          <w:rFonts w:asciiTheme="minorEastAsia" w:eastAsiaTheme="minorEastAsia" w:hAnsiTheme="minorEastAsia" w:cs="Times New Roman" w:hint="eastAsia"/>
          <w:color w:val="000000" w:themeColor="text1"/>
          <w:lang w:eastAsia="zh-CN"/>
        </w:rPr>
        <w:t>我们</w:t>
      </w:r>
      <w:r w:rsidR="0027131E" w:rsidRPr="0085086C">
        <w:rPr>
          <w:rFonts w:asciiTheme="minorEastAsia" w:eastAsiaTheme="minorEastAsia" w:hAnsiTheme="minorEastAsia" w:cs="Times New Roman" w:hint="eastAsia"/>
          <w:color w:val="000000" w:themeColor="text1"/>
          <w:lang w:eastAsia="zh-CN"/>
        </w:rPr>
        <w:t>设计</w:t>
      </w:r>
      <w:r w:rsidR="00F024B2" w:rsidRPr="0085086C">
        <w:rPr>
          <w:rFonts w:asciiTheme="minorEastAsia" w:eastAsiaTheme="minorEastAsia" w:hAnsiTheme="minorEastAsia" w:cs="Times New Roman" w:hint="eastAsia"/>
          <w:color w:val="000000" w:themeColor="text1"/>
          <w:lang w:eastAsia="zh-CN"/>
        </w:rPr>
        <w:t>开发</w:t>
      </w:r>
      <w:r w:rsidR="009402F6" w:rsidRPr="0085086C">
        <w:rPr>
          <w:rFonts w:asciiTheme="minorEastAsia" w:eastAsiaTheme="minorEastAsia" w:hAnsiTheme="minorEastAsia" w:cs="Times New Roman" w:hint="eastAsia"/>
          <w:color w:val="000000" w:themeColor="text1"/>
          <w:lang w:eastAsia="zh-CN"/>
        </w:rPr>
        <w:t>了</w:t>
      </w:r>
      <w:r w:rsidR="00F024B2" w:rsidRPr="0085086C">
        <w:rPr>
          <w:rFonts w:asciiTheme="minorEastAsia" w:eastAsiaTheme="minorEastAsia" w:hAnsiTheme="minorEastAsia" w:cs="Times New Roman" w:hint="eastAsia"/>
          <w:color w:val="000000" w:themeColor="text1"/>
          <w:lang w:eastAsia="zh-CN"/>
        </w:rPr>
        <w:t>一</w:t>
      </w:r>
      <w:r w:rsidR="00E2385F" w:rsidRPr="0085086C">
        <w:rPr>
          <w:rFonts w:asciiTheme="minorEastAsia" w:eastAsiaTheme="minorEastAsia" w:hAnsiTheme="minorEastAsia" w:cs="Times New Roman" w:hint="eastAsia"/>
          <w:color w:val="000000" w:themeColor="text1"/>
          <w:lang w:eastAsia="zh-CN"/>
        </w:rPr>
        <w:t>套</w:t>
      </w:r>
      <w:r w:rsidRPr="0085086C">
        <w:rPr>
          <w:rFonts w:asciiTheme="minorEastAsia" w:hAnsiTheme="minorEastAsia" w:cs="Times New Roman" w:hint="eastAsia"/>
          <w:color w:val="000000" w:themeColor="text1"/>
          <w:lang w:eastAsia="zh-CN"/>
        </w:rPr>
        <w:t>基于</w:t>
      </w:r>
      <w:r w:rsidRPr="0085086C">
        <w:rPr>
          <w:rFonts w:ascii="PMingLiU" w:hAnsi="PMingLiU" w:cs="Times New Roman" w:hint="eastAsia"/>
          <w:color w:val="000000" w:themeColor="text1"/>
          <w:lang w:eastAsia="zh-CN"/>
        </w:rPr>
        <w:t>边缘计算的</w:t>
      </w:r>
      <w:r w:rsidRPr="0085086C">
        <w:rPr>
          <w:rFonts w:asciiTheme="minorEastAsia" w:hAnsiTheme="minorEastAsia" w:cs="Times New Roman"/>
          <w:color w:val="000000" w:themeColor="text1"/>
          <w:lang w:eastAsia="zh-CN"/>
        </w:rPr>
        <w:t>AI</w:t>
      </w:r>
      <w:r w:rsidRPr="0085086C">
        <w:rPr>
          <w:rFonts w:ascii="PMingLiU" w:hAnsi="PMingLiU" w:cs="Times New Roman" w:hint="eastAsia"/>
          <w:color w:val="000000" w:themeColor="text1"/>
          <w:lang w:eastAsia="zh-CN"/>
        </w:rPr>
        <w:t>算法</w:t>
      </w:r>
      <w:r w:rsidRPr="0085086C">
        <w:rPr>
          <w:rFonts w:asciiTheme="minorEastAsia" w:hAnsiTheme="minorEastAsia" w:cs="Times New Roman" w:hint="eastAsia"/>
          <w:color w:val="000000" w:themeColor="text1"/>
          <w:lang w:eastAsia="zh-CN"/>
        </w:rPr>
        <w:t>系统，</w:t>
      </w:r>
      <w:r w:rsidR="0085086C">
        <w:rPr>
          <w:rFonts w:asciiTheme="minorEastAsia" w:hAnsiTheme="minorEastAsia" w:cs="Times New Roman" w:hint="eastAsia"/>
          <w:color w:val="000000" w:themeColor="text1"/>
          <w:lang w:eastAsia="zh-CN"/>
        </w:rPr>
        <w:t>通过一套便携式设备</w:t>
      </w:r>
      <w:r w:rsidR="000D4652" w:rsidRPr="000D4652">
        <w:rPr>
          <w:rFonts w:asciiTheme="minorEastAsia" w:hAnsiTheme="minorEastAsia" w:cs="Times New Roman" w:hint="eastAsia"/>
          <w:color w:val="000000" w:themeColor="text1"/>
          <w:lang w:eastAsia="zh-CN"/>
        </w:rPr>
        <w:t>对呼吸系统生</w:t>
      </w:r>
      <w:r w:rsidR="000D4652" w:rsidRPr="0085086C">
        <w:rPr>
          <w:rFonts w:asciiTheme="minorEastAsia" w:hAnsiTheme="minorEastAsia" w:cs="Times New Roman" w:hint="eastAsia"/>
          <w:color w:val="000000" w:themeColor="text1"/>
          <w:lang w:eastAsia="zh-CN"/>
        </w:rPr>
        <w:t>理</w:t>
      </w:r>
      <w:r w:rsidR="000D4652" w:rsidRPr="000D4652">
        <w:rPr>
          <w:rFonts w:asciiTheme="minorEastAsia" w:hAnsiTheme="minorEastAsia" w:cs="Times New Roman" w:hint="eastAsia"/>
          <w:color w:val="000000" w:themeColor="text1"/>
          <w:lang w:eastAsia="zh-CN"/>
        </w:rPr>
        <w:t>指标数据进行实时采集和分析</w:t>
      </w:r>
      <w:r w:rsidR="009402F6" w:rsidRPr="000D4652">
        <w:rPr>
          <w:rFonts w:asciiTheme="minorEastAsia" w:hAnsiTheme="minorEastAsia" w:cs="Times New Roman" w:hint="eastAsia"/>
          <w:color w:val="000000" w:themeColor="text1"/>
          <w:lang w:eastAsia="zh-CN"/>
        </w:rPr>
        <w:t>，从而达到对</w:t>
      </w:r>
      <w:r w:rsidR="00F024B2" w:rsidRPr="009402F6">
        <w:rPr>
          <w:rFonts w:asciiTheme="minorEastAsia" w:hAnsiTheme="minorEastAsia" w:cs="Times New Roman" w:hint="eastAsia"/>
          <w:color w:val="000000" w:themeColor="text1"/>
          <w:lang w:eastAsia="zh-CN"/>
        </w:rPr>
        <w:t>呼吸</w:t>
      </w:r>
      <w:r w:rsidR="004831D4" w:rsidRPr="009402F6">
        <w:rPr>
          <w:rFonts w:asciiTheme="minorEastAsia" w:hAnsiTheme="minorEastAsia" w:cs="Times New Roman" w:hint="eastAsia"/>
          <w:lang w:eastAsia="zh-CN"/>
        </w:rPr>
        <w:t>系统</w:t>
      </w:r>
      <w:r w:rsidR="00F024B2" w:rsidRPr="009402F6">
        <w:rPr>
          <w:rFonts w:asciiTheme="minorEastAsia" w:hAnsiTheme="minorEastAsia" w:cs="Times New Roman" w:hint="eastAsia"/>
          <w:lang w:eastAsia="zh-CN"/>
        </w:rPr>
        <w:t>疾病风险早</w:t>
      </w:r>
      <w:r w:rsidR="00F024B2" w:rsidRPr="00DF7BD9">
        <w:rPr>
          <w:rFonts w:asciiTheme="minorEastAsia" w:hAnsiTheme="minorEastAsia" w:cs="Times New Roman" w:hint="eastAsia"/>
          <w:lang w:eastAsia="zh-CN"/>
        </w:rPr>
        <w:t>期识别与预警</w:t>
      </w:r>
      <w:r w:rsidR="001715BA" w:rsidRPr="000D4652">
        <w:rPr>
          <w:rFonts w:asciiTheme="minorEastAsia" w:eastAsiaTheme="minorEastAsia" w:hAnsiTheme="minorEastAsia" w:cs="Times New Roman" w:hint="eastAsia"/>
          <w:color w:val="000000" w:themeColor="text1"/>
          <w:lang w:eastAsia="zh-CN"/>
        </w:rPr>
        <w:t>。</w:t>
      </w:r>
      <w:r w:rsidR="0027131E" w:rsidRPr="000D4652">
        <w:rPr>
          <w:rFonts w:asciiTheme="minorEastAsia" w:eastAsiaTheme="minorEastAsia" w:hAnsiTheme="minorEastAsia" w:cs="Times New Roman" w:hint="eastAsia"/>
          <w:color w:val="000000" w:themeColor="text1"/>
          <w:lang w:eastAsia="zh-CN"/>
        </w:rPr>
        <w:t>不仅可以对个体进行</w:t>
      </w:r>
      <w:r w:rsidR="00F024B2" w:rsidRPr="000D4652">
        <w:rPr>
          <w:rFonts w:ascii="PMingLiU" w:hAnsi="PMingLiU" w:cs="Times New Roman" w:hint="eastAsia"/>
          <w:color w:val="000000" w:themeColor="text1"/>
          <w:lang w:eastAsia="zh-CN"/>
        </w:rPr>
        <w:t>连续</w:t>
      </w:r>
      <w:r w:rsidR="0027131E" w:rsidRPr="000D4652">
        <w:rPr>
          <w:rFonts w:ascii="PMingLiU" w:hAnsi="PMingLiU" w:cs="Times New Roman" w:hint="eastAsia"/>
          <w:color w:val="000000" w:themeColor="text1"/>
          <w:lang w:eastAsia="zh-CN"/>
        </w:rPr>
        <w:t>性</w:t>
      </w:r>
      <w:r w:rsidR="00F024B2" w:rsidRPr="000D4652">
        <w:rPr>
          <w:rFonts w:ascii="PMingLiU" w:hAnsi="PMingLiU" w:cs="Times New Roman" w:hint="eastAsia"/>
          <w:color w:val="000000" w:themeColor="text1"/>
          <w:lang w:eastAsia="zh-CN"/>
        </w:rPr>
        <w:t>监测</w:t>
      </w:r>
      <w:r w:rsidR="0027131E" w:rsidRPr="000D4652">
        <w:rPr>
          <w:rFonts w:ascii="PMingLiU" w:hAnsi="PMingLiU" w:cs="Times New Roman" w:hint="eastAsia"/>
          <w:color w:val="000000" w:themeColor="text1"/>
          <w:lang w:eastAsia="zh-CN"/>
        </w:rPr>
        <w:t>，同时也可应用于社区或者</w:t>
      </w:r>
      <w:r w:rsidR="000D4652" w:rsidRPr="0085086C">
        <w:rPr>
          <w:rFonts w:ascii="PMingLiU" w:hAnsi="PMingLiU" w:cs="Times New Roman" w:hint="eastAsia"/>
          <w:color w:val="000000" w:themeColor="text1"/>
          <w:lang w:eastAsia="zh-CN"/>
        </w:rPr>
        <w:t>基</w:t>
      </w:r>
      <w:r w:rsidR="0027131E" w:rsidRPr="000D4652">
        <w:rPr>
          <w:rFonts w:ascii="PMingLiU" w:hAnsi="PMingLiU" w:cs="Times New Roman" w:hint="eastAsia"/>
          <w:color w:val="000000" w:themeColor="text1"/>
          <w:lang w:eastAsia="zh-CN"/>
        </w:rPr>
        <w:t>层卫生组织，</w:t>
      </w:r>
      <w:r w:rsidR="00F520C8" w:rsidRPr="000D4652">
        <w:rPr>
          <w:rFonts w:ascii="PMingLiU" w:hAnsi="PMingLiU" w:cs="Times New Roman" w:hint="eastAsia"/>
          <w:color w:val="000000" w:themeColor="text1"/>
          <w:lang w:eastAsia="zh-CN"/>
        </w:rPr>
        <w:t>进行</w:t>
      </w:r>
      <w:r w:rsidR="0027131E" w:rsidRPr="000D4652">
        <w:rPr>
          <w:rFonts w:ascii="PMingLiU" w:hAnsi="PMingLiU" w:cs="Times New Roman" w:hint="eastAsia"/>
          <w:color w:val="000000" w:themeColor="text1"/>
          <w:lang w:eastAsia="zh-CN"/>
        </w:rPr>
        <w:t>早期呼吸系统疾病健康筛查</w:t>
      </w:r>
      <w:r w:rsidR="00F520C8" w:rsidRPr="000D4652">
        <w:rPr>
          <w:rFonts w:ascii="PMingLiU" w:hAnsi="PMingLiU" w:cs="Times New Roman" w:hint="eastAsia"/>
          <w:color w:val="000000" w:themeColor="text1"/>
          <w:lang w:eastAsia="zh-CN"/>
        </w:rPr>
        <w:t>。</w:t>
      </w:r>
      <w:r w:rsidR="000D4652" w:rsidRPr="000D4652">
        <w:rPr>
          <w:rFonts w:ascii="PMingLiU" w:hAnsi="PMingLiU" w:cs="Times New Roman" w:hint="eastAsia"/>
          <w:color w:val="000000" w:themeColor="text1"/>
          <w:lang w:eastAsia="zh-CN"/>
        </w:rPr>
        <w:t>推而广</w:t>
      </w:r>
      <w:r w:rsidR="000D4652" w:rsidRPr="0085086C">
        <w:rPr>
          <w:rFonts w:ascii="PMingLiU" w:hAnsi="PMingLiU" w:cs="Times New Roman" w:hint="eastAsia"/>
          <w:color w:val="000000" w:themeColor="text1"/>
          <w:lang w:eastAsia="zh-CN"/>
        </w:rPr>
        <w:t>之，</w:t>
      </w:r>
      <w:r w:rsidR="001715BA" w:rsidRPr="002D36F5">
        <w:rPr>
          <w:rFonts w:ascii="PMingLiU" w:hAnsi="PMingLiU" w:cs="Times New Roman" w:hint="eastAsia"/>
          <w:color w:val="000000" w:themeColor="text1"/>
          <w:lang w:eastAsia="zh-CN"/>
        </w:rPr>
        <w:t>它</w:t>
      </w:r>
      <w:r w:rsidR="00F520C8" w:rsidRPr="002D36F5">
        <w:rPr>
          <w:rFonts w:ascii="PMingLiU" w:hAnsi="PMingLiU" w:cs="Times New Roman" w:hint="eastAsia"/>
          <w:color w:val="000000" w:themeColor="text1"/>
          <w:lang w:eastAsia="zh-CN"/>
        </w:rPr>
        <w:t>将</w:t>
      </w:r>
      <w:r w:rsidR="001715BA" w:rsidRPr="002D36F5">
        <w:rPr>
          <w:rFonts w:ascii="PMingLiU" w:hAnsi="PMingLiU" w:cs="Times New Roman" w:hint="eastAsia"/>
          <w:color w:val="000000" w:themeColor="text1"/>
          <w:lang w:eastAsia="zh-CN"/>
        </w:rPr>
        <w:t>为建立一套</w:t>
      </w:r>
      <w:r w:rsidR="00F520C8" w:rsidRPr="002D36F5">
        <w:rPr>
          <w:rFonts w:ascii="PMingLiU" w:hAnsi="PMingLiU" w:cs="Times New Roman" w:hint="eastAsia"/>
          <w:color w:val="000000" w:themeColor="text1"/>
          <w:lang w:eastAsia="zh-CN"/>
        </w:rPr>
        <w:t>完备的呼吸系统疾病特征数据集</w:t>
      </w:r>
      <w:r w:rsidR="001715BA" w:rsidRPr="002D36F5">
        <w:rPr>
          <w:rFonts w:ascii="PMingLiU" w:hAnsi="PMingLiU" w:cs="Times New Roman" w:hint="eastAsia"/>
          <w:color w:val="000000" w:themeColor="text1"/>
          <w:lang w:eastAsia="zh-CN"/>
        </w:rPr>
        <w:t>，</w:t>
      </w:r>
      <w:r w:rsidR="00F520C8" w:rsidRPr="002D36F5">
        <w:rPr>
          <w:rFonts w:ascii="PMingLiU" w:hAnsi="PMingLiU" w:cs="Times New Roman" w:hint="eastAsia"/>
          <w:color w:val="000000" w:themeColor="text1"/>
          <w:lang w:eastAsia="zh-CN"/>
        </w:rPr>
        <w:t>提供</w:t>
      </w:r>
      <w:r w:rsidR="00FE2797" w:rsidRPr="002D36F5">
        <w:rPr>
          <w:rFonts w:ascii="PMingLiU" w:hAnsi="PMingLiU" w:cs="Times New Roman" w:hint="eastAsia"/>
          <w:color w:val="000000" w:themeColor="text1"/>
          <w:lang w:eastAsia="zh-CN"/>
        </w:rPr>
        <w:t>一种解决方案</w:t>
      </w:r>
      <w:r w:rsidR="004057A3" w:rsidRPr="002D36F5">
        <w:rPr>
          <w:rFonts w:ascii="PMingLiU" w:hAnsi="PMingLiU" w:cs="Times New Roman" w:hint="eastAsia"/>
          <w:color w:val="000000" w:themeColor="text1"/>
          <w:lang w:eastAsia="zh-CN"/>
        </w:rPr>
        <w:t>。</w:t>
      </w:r>
    </w:p>
    <w:p w14:paraId="57604B4C" w14:textId="1D41736A" w:rsidR="00EC0D96" w:rsidRPr="002D36F5" w:rsidRDefault="00EC0D96" w:rsidP="00CC7DF3">
      <w:pPr>
        <w:pStyle w:val="a3"/>
        <w:spacing w:beforeLines="100" w:before="240" w:afterLines="100" w:after="240"/>
        <w:ind w:left="153" w:firstLine="482"/>
        <w:jc w:val="both"/>
        <w:rPr>
          <w:rFonts w:asciiTheme="minorEastAsia" w:eastAsiaTheme="minorEastAsia" w:hAnsiTheme="minorEastAsia" w:cs="Times New Roman"/>
          <w:color w:val="000000" w:themeColor="text1"/>
          <w:lang w:eastAsia="zh-CN"/>
        </w:rPr>
      </w:pPr>
      <w:r w:rsidRPr="00EC0D96">
        <w:rPr>
          <w:rFonts w:asciiTheme="minorEastAsia" w:eastAsiaTheme="minorEastAsia" w:hAnsiTheme="minorEastAsia" w:cs="Times New Roman"/>
          <w:color w:val="000000" w:themeColor="text1"/>
          <w:lang w:eastAsia="zh-CN"/>
        </w:rPr>
        <w:t>Respiratory diseases are common and frequently occurring diseases, and there are more than 100 million patients with respiratory diseases in China. Early screening and prevention of respiratory diseases are crucial for halting disease development and minimizing irreversible lung function impairment. Among the most common lung diseases, chronic obstructive pulmonary disease (also known as COPD, plagued by coughs, sputum, and wheezing, gradually progressing to moderate to severe lung damage) is already the third leading cause of death. We have designed and developed an artificial intelligence algorithm system based on edge computing. By using a set of portable devices, this algorithm system collects and analyzes respiratory physiological data in real time. This will allow early detection and early warning of respiratory diseases. In addition to providing continuous monitoring of individuals, the system can also be used for early screening of respiratory diseases in the community or primary care setting. Moreover, it will allow for the establishment of a comprehensive data set on respiratory diseases.</w:t>
      </w:r>
    </w:p>
    <w:p w14:paraId="4B8860C2" w14:textId="4EB16B08" w:rsidR="004F288E" w:rsidRDefault="00BA15A7" w:rsidP="00CC7DF3">
      <w:pPr>
        <w:pStyle w:val="a3"/>
        <w:spacing w:beforeLines="100" w:before="240" w:afterLines="100" w:after="240"/>
        <w:ind w:left="153" w:firstLine="482"/>
        <w:jc w:val="both"/>
        <w:rPr>
          <w:lang w:eastAsia="zh-CN"/>
        </w:rPr>
      </w:pPr>
      <w:r>
        <w:rPr>
          <w:rFonts w:asciiTheme="minorEastAsia" w:eastAsiaTheme="minorEastAsia" w:hAnsiTheme="minorEastAsia" w:cs="Times New Roman" w:hint="eastAsia"/>
          <w:lang w:eastAsia="zh-CN"/>
        </w:rPr>
        <w:t>在</w:t>
      </w:r>
      <w:r w:rsidR="00CB58B4">
        <w:rPr>
          <w:rFonts w:asciiTheme="minorEastAsia" w:eastAsiaTheme="minorEastAsia" w:hAnsiTheme="minorEastAsia" w:cs="Times New Roman" w:hint="eastAsia"/>
          <w:lang w:eastAsia="zh-CN"/>
        </w:rPr>
        <w:t>概念</w:t>
      </w:r>
      <w:r>
        <w:rPr>
          <w:rFonts w:asciiTheme="minorEastAsia" w:eastAsiaTheme="minorEastAsia" w:hAnsiTheme="minorEastAsia" w:cs="Times New Roman" w:hint="eastAsia"/>
          <w:lang w:eastAsia="zh-CN"/>
        </w:rPr>
        <w:t>设计上，</w:t>
      </w:r>
      <w:r w:rsidR="00CB58B4" w:rsidRPr="00E24CBB">
        <w:rPr>
          <w:rFonts w:asciiTheme="minorEastAsia" w:eastAsiaTheme="minorEastAsia" w:hAnsiTheme="minorEastAsia" w:cs="Times New Roman" w:hint="eastAsia"/>
          <w:color w:val="000000" w:themeColor="text1"/>
          <w:lang w:eastAsia="zh-CN"/>
        </w:rPr>
        <w:t>本研究</w:t>
      </w:r>
      <w:r w:rsidR="00A67AF8" w:rsidRPr="00E24CBB">
        <w:rPr>
          <w:rFonts w:asciiTheme="minorEastAsia" w:eastAsiaTheme="minorEastAsia" w:hAnsiTheme="minorEastAsia" w:cs="Times New Roman" w:hint="eastAsia"/>
          <w:color w:val="000000" w:themeColor="text1"/>
          <w:lang w:eastAsia="zh-CN"/>
        </w:rPr>
        <w:t>突出之处为：</w:t>
      </w:r>
      <w:r w:rsidR="0085086C">
        <w:rPr>
          <w:rFonts w:asciiTheme="minorEastAsia" w:eastAsiaTheme="minorEastAsia" w:hAnsiTheme="minorEastAsia" w:cs="Times New Roman" w:hint="eastAsia"/>
          <w:lang w:eastAsia="zh-CN"/>
        </w:rPr>
        <w:t>从</w:t>
      </w:r>
      <w:r>
        <w:rPr>
          <w:rFonts w:asciiTheme="minorEastAsia" w:eastAsiaTheme="minorEastAsia" w:hAnsiTheme="minorEastAsia" w:cs="Times New Roman" w:hint="eastAsia"/>
          <w:lang w:eastAsia="zh-CN"/>
        </w:rPr>
        <w:t>目前</w:t>
      </w:r>
      <w:r w:rsidR="00F024B2" w:rsidRPr="00796849">
        <w:rPr>
          <w:rFonts w:asciiTheme="minorEastAsia" w:eastAsiaTheme="minorEastAsia" w:hAnsiTheme="minorEastAsia" w:cs="Times New Roman" w:hint="eastAsia"/>
          <w:lang w:eastAsia="zh-CN"/>
        </w:rPr>
        <w:t>现行技术</w:t>
      </w:r>
      <w:r w:rsidR="00915DD9" w:rsidRPr="00915DD9">
        <w:rPr>
          <w:rFonts w:asciiTheme="minorEastAsia" w:eastAsiaTheme="minorEastAsia" w:hAnsiTheme="minorEastAsia" w:cs="Times New Roman" w:hint="eastAsia"/>
          <w:lang w:eastAsia="zh-CN"/>
        </w:rPr>
        <w:t>支持而</w:t>
      </w:r>
      <w:r w:rsidR="00F024B2" w:rsidRPr="00796849">
        <w:rPr>
          <w:rFonts w:asciiTheme="minorEastAsia" w:eastAsiaTheme="minorEastAsia" w:hAnsiTheme="minorEastAsia" w:cs="Times New Roman" w:hint="eastAsia"/>
          <w:lang w:eastAsia="zh-CN"/>
        </w:rPr>
        <w:t>居家</w:t>
      </w:r>
      <w:r w:rsidR="00915DD9">
        <w:rPr>
          <w:rFonts w:asciiTheme="minorEastAsia" w:eastAsiaTheme="minorEastAsia" w:hAnsiTheme="minorEastAsia" w:cs="Times New Roman" w:hint="eastAsia"/>
          <w:lang w:eastAsia="zh-CN"/>
        </w:rPr>
        <w:t>可</w:t>
      </w:r>
      <w:r w:rsidR="00F024B2" w:rsidRPr="00796849">
        <w:rPr>
          <w:rFonts w:asciiTheme="minorEastAsia" w:eastAsiaTheme="minorEastAsia" w:hAnsiTheme="minorEastAsia" w:cs="Times New Roman" w:hint="eastAsia"/>
          <w:lang w:eastAsia="zh-CN"/>
        </w:rPr>
        <w:t>监测的</w:t>
      </w:r>
      <w:r w:rsidR="00915DD9" w:rsidRPr="00915DD9">
        <w:rPr>
          <w:rFonts w:asciiTheme="minorEastAsia" w:eastAsiaTheme="minorEastAsia" w:hAnsiTheme="minorEastAsia" w:cs="Times New Roman" w:hint="eastAsia"/>
          <w:lang w:eastAsia="zh-CN"/>
        </w:rPr>
        <w:t>生理指标</w:t>
      </w:r>
      <w:r w:rsidR="00F024B2" w:rsidRPr="00796849">
        <w:rPr>
          <w:rFonts w:asciiTheme="minorEastAsia" w:eastAsiaTheme="minorEastAsia" w:hAnsiTheme="minorEastAsia" w:cs="Times New Roman" w:hint="eastAsia"/>
          <w:lang w:eastAsia="zh-CN"/>
        </w:rPr>
        <w:t>之中，选取与呼</w:t>
      </w:r>
      <w:r w:rsidR="005A4EC7">
        <w:rPr>
          <w:rFonts w:asciiTheme="minorEastAsia" w:eastAsiaTheme="minorEastAsia" w:hAnsiTheme="minorEastAsia" w:cs="Times New Roman" w:hint="eastAsia"/>
          <w:lang w:eastAsia="zh-CN"/>
        </w:rPr>
        <w:t>吸</w:t>
      </w:r>
      <w:r w:rsidR="004831D4">
        <w:rPr>
          <w:rFonts w:asciiTheme="minorEastAsia" w:eastAsiaTheme="minorEastAsia" w:hAnsiTheme="minorEastAsia" w:cs="Times New Roman" w:hint="eastAsia"/>
          <w:lang w:eastAsia="zh-CN"/>
        </w:rPr>
        <w:t>系统疾病</w:t>
      </w:r>
      <w:r w:rsidR="005A4EC7">
        <w:rPr>
          <w:rFonts w:asciiTheme="minorEastAsia" w:eastAsiaTheme="minorEastAsia" w:hAnsiTheme="minorEastAsia" w:cs="Times New Roman" w:hint="eastAsia"/>
          <w:lang w:eastAsia="zh-CN"/>
        </w:rPr>
        <w:t>最相关的血氧饱和度以及咳嗽音，设计并制作了一种可以</w:t>
      </w:r>
      <w:r w:rsidR="005A4EC7" w:rsidRPr="0097160D">
        <w:rPr>
          <w:rFonts w:asciiTheme="minorEastAsia" w:eastAsiaTheme="minorEastAsia" w:hAnsiTheme="minorEastAsia" w:cs="Times New Roman" w:hint="eastAsia"/>
          <w:lang w:eastAsia="zh-CN"/>
        </w:rPr>
        <w:t>连续</w:t>
      </w:r>
      <w:r w:rsidR="00F024B2" w:rsidRPr="0097160D">
        <w:rPr>
          <w:rFonts w:asciiTheme="minorEastAsia" w:eastAsiaTheme="minorEastAsia" w:hAnsiTheme="minorEastAsia" w:cs="Times New Roman" w:hint="eastAsia"/>
          <w:lang w:eastAsia="zh-CN"/>
        </w:rPr>
        <w:t>录制</w:t>
      </w:r>
      <w:r w:rsidR="005A4EC7" w:rsidRPr="0097160D">
        <w:rPr>
          <w:rFonts w:asciiTheme="minorEastAsia" w:eastAsiaTheme="minorEastAsia" w:hAnsiTheme="minorEastAsia" w:cs="Times New Roman" w:hint="eastAsia"/>
          <w:lang w:eastAsia="zh-CN"/>
        </w:rPr>
        <w:t>咳嗽音、检测</w:t>
      </w:r>
      <w:r w:rsidR="00F024B2" w:rsidRPr="0097160D">
        <w:rPr>
          <w:rFonts w:asciiTheme="minorEastAsia" w:eastAsiaTheme="minorEastAsia" w:hAnsiTheme="minorEastAsia" w:cs="Times New Roman" w:hint="eastAsia"/>
          <w:lang w:eastAsia="zh-CN"/>
        </w:rPr>
        <w:t>血氧</w:t>
      </w:r>
      <w:r w:rsidR="0054324F" w:rsidRPr="0097160D">
        <w:rPr>
          <w:rFonts w:asciiTheme="minorEastAsia" w:eastAsiaTheme="minorEastAsia" w:hAnsiTheme="minorEastAsia" w:cs="Times New Roman" w:hint="eastAsia"/>
          <w:lang w:eastAsia="zh-CN"/>
        </w:rPr>
        <w:t>饱和度</w:t>
      </w:r>
      <w:r w:rsidR="005A4EC7" w:rsidRPr="0097160D">
        <w:rPr>
          <w:rFonts w:asciiTheme="minorEastAsia" w:eastAsiaTheme="minorEastAsia" w:hAnsiTheme="minorEastAsia" w:cs="Times New Roman" w:hint="eastAsia"/>
          <w:lang w:eastAsia="zh-CN"/>
        </w:rPr>
        <w:t>的便携式</w:t>
      </w:r>
      <w:r w:rsidR="00E24CBB" w:rsidRPr="0085086C">
        <w:rPr>
          <w:rFonts w:ascii="PMingLiU" w:hAnsi="PMingLiU" w:cs="Times New Roman" w:hint="eastAsia"/>
          <w:color w:val="000000" w:themeColor="text1"/>
          <w:lang w:eastAsia="zh-CN"/>
        </w:rPr>
        <w:t>边缘计算</w:t>
      </w:r>
      <w:r w:rsidR="005A4EC7" w:rsidRPr="0097160D">
        <w:rPr>
          <w:rFonts w:asciiTheme="minorEastAsia" w:eastAsiaTheme="minorEastAsia" w:hAnsiTheme="minorEastAsia" w:cs="Times New Roman" w:hint="eastAsia"/>
          <w:lang w:eastAsia="zh-CN"/>
        </w:rPr>
        <w:t>设备</w:t>
      </w:r>
      <w:r w:rsidR="0097160D">
        <w:rPr>
          <w:rFonts w:asciiTheme="minorEastAsia" w:eastAsiaTheme="minorEastAsia" w:hAnsiTheme="minorEastAsia" w:cs="Times New Roman" w:hint="eastAsia"/>
          <w:lang w:eastAsia="zh-CN"/>
        </w:rPr>
        <w:t>，</w:t>
      </w:r>
      <w:r w:rsidR="005B4F50">
        <w:rPr>
          <w:rFonts w:asciiTheme="minorEastAsia" w:eastAsiaTheme="minorEastAsia" w:hAnsiTheme="minorEastAsia" w:cs="Times New Roman" w:hint="eastAsia"/>
          <w:lang w:eastAsia="zh-CN"/>
        </w:rPr>
        <w:t>并</w:t>
      </w:r>
      <w:r w:rsidR="005A4EC7">
        <w:rPr>
          <w:rFonts w:asciiTheme="minorEastAsia" w:eastAsiaTheme="minorEastAsia" w:hAnsiTheme="minorEastAsia" w:cs="Times New Roman" w:hint="eastAsia"/>
          <w:lang w:eastAsia="zh-CN"/>
        </w:rPr>
        <w:t>将</w:t>
      </w:r>
      <w:r w:rsidR="00F024B2" w:rsidRPr="00796849">
        <w:rPr>
          <w:rFonts w:asciiTheme="minorEastAsia" w:eastAsiaTheme="minorEastAsia" w:hAnsiTheme="minorEastAsia" w:cs="Times New Roman" w:hint="eastAsia"/>
          <w:lang w:eastAsia="zh-CN"/>
        </w:rPr>
        <w:t>采得</w:t>
      </w:r>
      <w:r w:rsidR="005A2C7E">
        <w:rPr>
          <w:rFonts w:asciiTheme="minorEastAsia" w:eastAsiaTheme="minorEastAsia" w:hAnsiTheme="minorEastAsia" w:cs="Times New Roman" w:hint="eastAsia"/>
          <w:lang w:eastAsia="zh-CN"/>
        </w:rPr>
        <w:t>血氧数值，</w:t>
      </w:r>
      <w:r w:rsidR="00E24CBB" w:rsidRPr="00E24CBB">
        <w:rPr>
          <w:rFonts w:asciiTheme="minorEastAsia" w:eastAsiaTheme="minorEastAsia" w:hAnsiTheme="minorEastAsia" w:cs="Times New Roman" w:hint="eastAsia"/>
          <w:color w:val="000000" w:themeColor="text1"/>
          <w:lang w:eastAsia="zh-CN"/>
        </w:rPr>
        <w:t>以及通过快速集成卷积技术处理咳嗽</w:t>
      </w:r>
      <w:proofErr w:type="gramStart"/>
      <w:r w:rsidR="00E24CBB" w:rsidRPr="00E24CBB">
        <w:rPr>
          <w:rFonts w:asciiTheme="minorEastAsia" w:eastAsiaTheme="minorEastAsia" w:hAnsiTheme="minorEastAsia" w:cs="Times New Roman" w:hint="eastAsia"/>
          <w:color w:val="000000" w:themeColor="text1"/>
          <w:lang w:eastAsia="zh-CN"/>
        </w:rPr>
        <w:t>音数据</w:t>
      </w:r>
      <w:proofErr w:type="gramEnd"/>
      <w:r w:rsidR="00E24CBB" w:rsidRPr="00E24CBB">
        <w:rPr>
          <w:rFonts w:asciiTheme="minorEastAsia" w:eastAsiaTheme="minorEastAsia" w:hAnsiTheme="minorEastAsia" w:cs="Times New Roman" w:hint="eastAsia"/>
          <w:color w:val="000000" w:themeColor="text1"/>
          <w:lang w:eastAsia="zh-CN"/>
        </w:rPr>
        <w:t>后的模型，</w:t>
      </w:r>
      <w:r w:rsidR="00F024B2" w:rsidRPr="00796849">
        <w:rPr>
          <w:rFonts w:asciiTheme="minorEastAsia" w:eastAsiaTheme="minorEastAsia" w:hAnsiTheme="minorEastAsia" w:cs="Times New Roman" w:hint="eastAsia"/>
          <w:lang w:eastAsia="zh-CN"/>
        </w:rPr>
        <w:t>结</w:t>
      </w:r>
      <w:r w:rsidR="00F024B2" w:rsidRPr="00E24CBB">
        <w:rPr>
          <w:rFonts w:asciiTheme="minorEastAsia" w:eastAsiaTheme="minorEastAsia" w:hAnsiTheme="minorEastAsia" w:cs="Times New Roman" w:hint="eastAsia"/>
          <w:color w:val="000000" w:themeColor="text1"/>
          <w:lang w:eastAsia="zh-CN"/>
        </w:rPr>
        <w:t>合</w:t>
      </w:r>
      <w:r w:rsidR="004057A3" w:rsidRPr="00E24CBB">
        <w:rPr>
          <w:rFonts w:asciiTheme="minorEastAsia" w:eastAsiaTheme="minorEastAsia" w:hAnsiTheme="minorEastAsia" w:cs="Times New Roman" w:hint="eastAsia"/>
          <w:color w:val="000000" w:themeColor="text1"/>
          <w:lang w:eastAsia="zh-CN"/>
        </w:rPr>
        <w:t>一套符合</w:t>
      </w:r>
      <w:r w:rsidR="00F024B2" w:rsidRPr="00E24CBB">
        <w:rPr>
          <w:rFonts w:asciiTheme="minorEastAsia" w:eastAsiaTheme="minorEastAsia" w:hAnsiTheme="minorEastAsia" w:cs="Times New Roman" w:hint="eastAsia"/>
          <w:color w:val="000000" w:themeColor="text1"/>
          <w:lang w:eastAsia="zh-CN"/>
        </w:rPr>
        <w:t>指南规范</w:t>
      </w:r>
      <w:r w:rsidR="00F024B2" w:rsidRPr="004057A3">
        <w:rPr>
          <w:rFonts w:asciiTheme="minorEastAsia" w:eastAsiaTheme="minorEastAsia" w:hAnsiTheme="minorEastAsia" w:cs="Times New Roman" w:hint="eastAsia"/>
          <w:color w:val="000000" w:themeColor="text1"/>
          <w:lang w:eastAsia="zh-CN"/>
        </w:rPr>
        <w:t>的</w:t>
      </w:r>
      <w:r w:rsidR="00F024B2" w:rsidRPr="00796849">
        <w:rPr>
          <w:rFonts w:asciiTheme="minorEastAsia" w:eastAsiaTheme="minorEastAsia" w:hAnsiTheme="minorEastAsia" w:cs="Times New Roman" w:hint="eastAsia"/>
          <w:lang w:eastAsia="zh-CN"/>
        </w:rPr>
        <w:t>呼吸</w:t>
      </w:r>
      <w:r w:rsidR="004831D4">
        <w:rPr>
          <w:rFonts w:asciiTheme="minorEastAsia" w:eastAsiaTheme="minorEastAsia" w:hAnsiTheme="minorEastAsia" w:cs="Times New Roman" w:hint="eastAsia"/>
          <w:lang w:eastAsia="zh-CN"/>
        </w:rPr>
        <w:t>系统疾病</w:t>
      </w:r>
      <w:r w:rsidR="00F024B2" w:rsidRPr="00796849">
        <w:rPr>
          <w:rFonts w:asciiTheme="minorEastAsia" w:eastAsiaTheme="minorEastAsia" w:hAnsiTheme="minorEastAsia" w:cs="Times New Roman" w:hint="eastAsia"/>
          <w:lang w:eastAsia="zh-CN"/>
        </w:rPr>
        <w:t>风险问卷</w:t>
      </w:r>
      <w:r w:rsidR="005B4F50">
        <w:rPr>
          <w:rFonts w:asciiTheme="minorEastAsia" w:eastAsiaTheme="minorEastAsia" w:hAnsiTheme="minorEastAsia" w:cs="Times New Roman" w:hint="eastAsia"/>
          <w:lang w:eastAsia="zh-CN"/>
        </w:rPr>
        <w:t>的数值</w:t>
      </w:r>
      <w:r w:rsidR="004057A3">
        <w:rPr>
          <w:rFonts w:asciiTheme="minorEastAsia" w:eastAsiaTheme="minorEastAsia" w:hAnsiTheme="minorEastAsia" w:cs="Times New Roman" w:hint="eastAsia"/>
          <w:lang w:eastAsia="zh-CN"/>
        </w:rPr>
        <w:t>，</w:t>
      </w:r>
      <w:r w:rsidR="005B4F50" w:rsidRPr="00E24CBB">
        <w:rPr>
          <w:rFonts w:asciiTheme="minorEastAsia" w:eastAsiaTheme="minorEastAsia" w:hAnsiTheme="minorEastAsia" w:cs="Times New Roman" w:hint="eastAsia"/>
          <w:color w:val="000000" w:themeColor="text1"/>
          <w:lang w:eastAsia="zh-CN"/>
        </w:rPr>
        <w:t>来</w:t>
      </w:r>
      <w:r w:rsidR="00A67AF8" w:rsidRPr="00E24CBB">
        <w:rPr>
          <w:rFonts w:asciiTheme="minorEastAsia" w:eastAsiaTheme="minorEastAsia" w:hAnsiTheme="minorEastAsia" w:cs="Times New Roman" w:hint="eastAsia"/>
          <w:color w:val="000000" w:themeColor="text1"/>
          <w:lang w:eastAsia="zh-CN"/>
        </w:rPr>
        <w:t>多维度、</w:t>
      </w:r>
      <w:r w:rsidR="004057A3" w:rsidRPr="00E24CBB">
        <w:rPr>
          <w:rFonts w:asciiTheme="minorEastAsia" w:eastAsiaTheme="minorEastAsia" w:hAnsiTheme="minorEastAsia" w:cs="Times New Roman" w:hint="eastAsia"/>
          <w:color w:val="000000" w:themeColor="text1"/>
          <w:lang w:eastAsia="zh-CN"/>
        </w:rPr>
        <w:t>综合</w:t>
      </w:r>
      <w:r w:rsidR="005B4F50" w:rsidRPr="00E24CBB">
        <w:rPr>
          <w:rFonts w:asciiTheme="minorEastAsia" w:eastAsiaTheme="minorEastAsia" w:hAnsiTheme="minorEastAsia" w:cs="Times New Roman" w:hint="eastAsia"/>
          <w:color w:val="000000" w:themeColor="text1"/>
          <w:lang w:eastAsia="zh-CN"/>
        </w:rPr>
        <w:t>分析判断</w:t>
      </w:r>
      <w:r w:rsidR="00B80323" w:rsidRPr="00E24CBB">
        <w:rPr>
          <w:rFonts w:asciiTheme="minorEastAsia" w:eastAsiaTheme="minorEastAsia" w:hAnsiTheme="minorEastAsia" w:cs="Times New Roman" w:hint="eastAsia"/>
          <w:color w:val="000000" w:themeColor="text1"/>
          <w:lang w:eastAsia="zh-CN"/>
        </w:rPr>
        <w:t>使用</w:t>
      </w:r>
      <w:r w:rsidR="00B80323" w:rsidRPr="00B80323">
        <w:rPr>
          <w:rFonts w:asciiTheme="minorEastAsia" w:eastAsiaTheme="minorEastAsia" w:hAnsiTheme="minorEastAsia" w:cs="Times New Roman" w:hint="eastAsia"/>
          <w:lang w:eastAsia="zh-CN"/>
        </w:rPr>
        <w:t>者</w:t>
      </w:r>
      <w:r w:rsidR="00F024B2" w:rsidRPr="00796849">
        <w:rPr>
          <w:rFonts w:asciiTheme="minorEastAsia" w:eastAsiaTheme="minorEastAsia" w:hAnsiTheme="minorEastAsia" w:cs="Times New Roman" w:hint="eastAsia"/>
          <w:lang w:eastAsia="zh-CN"/>
        </w:rPr>
        <w:t>的呼吸</w:t>
      </w:r>
      <w:bookmarkStart w:id="1" w:name="_Hlk117697680"/>
      <w:r w:rsidR="00915DD9">
        <w:rPr>
          <w:rFonts w:asciiTheme="minorEastAsia" w:eastAsiaTheme="minorEastAsia" w:hAnsiTheme="minorEastAsia" w:cs="Times New Roman" w:hint="eastAsia"/>
          <w:lang w:eastAsia="zh-CN"/>
        </w:rPr>
        <w:t>系统</w:t>
      </w:r>
      <w:bookmarkEnd w:id="1"/>
      <w:r w:rsidR="00F024B2" w:rsidRPr="00796849">
        <w:rPr>
          <w:rFonts w:asciiTheme="minorEastAsia" w:eastAsiaTheme="minorEastAsia" w:hAnsiTheme="minorEastAsia" w:cs="Times New Roman" w:hint="eastAsia"/>
          <w:lang w:eastAsia="zh-CN"/>
        </w:rPr>
        <w:t>疾病风险</w:t>
      </w:r>
      <w:r w:rsidR="0085086C">
        <w:rPr>
          <w:rFonts w:asciiTheme="minorEastAsia" w:eastAsiaTheme="minorEastAsia" w:hAnsiTheme="minorEastAsia" w:cs="Times New Roman" w:hint="eastAsia"/>
          <w:lang w:eastAsia="zh-CN"/>
        </w:rPr>
        <w:t>。</w:t>
      </w:r>
      <w:r w:rsidR="0085086C" w:rsidRPr="0085086C">
        <w:rPr>
          <w:rFonts w:hint="eastAsia"/>
          <w:lang w:eastAsia="zh-CN"/>
        </w:rPr>
        <w:t>从公共卫生预防角度，</w:t>
      </w:r>
      <w:r w:rsidR="00851FD8" w:rsidRPr="0085086C">
        <w:rPr>
          <w:rFonts w:hint="eastAsia"/>
          <w:lang w:eastAsia="zh-CN"/>
        </w:rPr>
        <w:t>提高疾病早期诊断率以及提升卫生经济学效益。</w:t>
      </w:r>
    </w:p>
    <w:p w14:paraId="0763EB00" w14:textId="295E8936" w:rsidR="00EC0D96" w:rsidRPr="0085086C" w:rsidRDefault="00EC0D96" w:rsidP="00CC7DF3">
      <w:pPr>
        <w:pStyle w:val="a3"/>
        <w:spacing w:beforeLines="100" w:before="240" w:afterLines="100" w:after="240"/>
        <w:ind w:left="153" w:firstLine="482"/>
        <w:jc w:val="both"/>
        <w:rPr>
          <w:lang w:eastAsia="zh-CN"/>
        </w:rPr>
      </w:pPr>
      <w:r w:rsidRPr="00EC0D96">
        <w:rPr>
          <w:lang w:eastAsia="zh-CN"/>
        </w:rPr>
        <w:t>The innovation points of the study are: Among the physiological parameters that can be monitored at home and are technically feasible, blood oxygen saturation and cough sounds, which are the most related to respiratory diseases, were selected. A portable edge computing device that can continuously record cough sounds and detect blood oxygen saturation was designed and developed. By combining the collected blood oxygen values, the fast integrated convolution model, and values from a guideline-compliant respiratory disease risk questionnaire, the user's respiratory disease risk is determined in a multidimensional and comprehensive manner. As far as public health prevention is concerned, it can improve early diagnosis and boost health economics.</w:t>
      </w:r>
    </w:p>
    <w:p w14:paraId="49F4DD40" w14:textId="77777777" w:rsidR="00AE1D74" w:rsidRPr="002A36AE" w:rsidRDefault="00F024B2" w:rsidP="00CC7DF3">
      <w:pPr>
        <w:pStyle w:val="a3"/>
        <w:spacing w:beforeLines="100" w:before="240" w:afterLines="100" w:after="240"/>
        <w:ind w:left="153" w:firstLine="482"/>
        <w:jc w:val="both"/>
        <w:rPr>
          <w:rFonts w:ascii="PMingLiU" w:hAnsi="PMingLiU" w:cs="Times New Roman"/>
          <w:color w:val="000000" w:themeColor="text1"/>
          <w:lang w:eastAsia="zh-CN"/>
        </w:rPr>
      </w:pPr>
      <w:r w:rsidRPr="00796849">
        <w:rPr>
          <w:rFonts w:asciiTheme="minorEastAsia" w:eastAsiaTheme="minorEastAsia" w:hAnsiTheme="minorEastAsia" w:cs="Times New Roman" w:hint="eastAsia"/>
          <w:lang w:eastAsia="zh-CN"/>
        </w:rPr>
        <w:lastRenderedPageBreak/>
        <w:t>在硬件设计</w:t>
      </w:r>
      <w:r w:rsidR="0097160D">
        <w:rPr>
          <w:rFonts w:asciiTheme="minorEastAsia" w:eastAsiaTheme="minorEastAsia" w:hAnsiTheme="minorEastAsia" w:cs="Times New Roman" w:hint="eastAsia"/>
          <w:lang w:eastAsia="zh-CN"/>
        </w:rPr>
        <w:t>特点</w:t>
      </w:r>
      <w:r w:rsidRPr="00796849">
        <w:rPr>
          <w:rFonts w:asciiTheme="minorEastAsia" w:eastAsiaTheme="minorEastAsia" w:hAnsiTheme="minorEastAsia" w:cs="Times New Roman" w:hint="eastAsia"/>
          <w:lang w:eastAsia="zh-CN"/>
        </w:rPr>
        <w:t>上</w:t>
      </w:r>
      <w:r w:rsidRPr="00DF7BD9">
        <w:rPr>
          <w:rFonts w:ascii="PMingLiU" w:hAnsi="PMingLiU" w:cs="Times New Roman" w:hint="eastAsia"/>
          <w:lang w:eastAsia="zh-CN"/>
        </w:rPr>
        <w:t>，</w:t>
      </w:r>
      <w:r w:rsidR="00A67AF8" w:rsidRPr="002A36AE">
        <w:rPr>
          <w:rFonts w:ascii="PMingLiU" w:hAnsi="PMingLiU" w:cs="Times New Roman" w:hint="eastAsia"/>
          <w:color w:val="000000" w:themeColor="text1"/>
          <w:lang w:eastAsia="zh-CN"/>
        </w:rPr>
        <w:t>本项目的突出之处为；</w:t>
      </w:r>
      <w:r w:rsidRPr="00DF7BD9">
        <w:rPr>
          <w:rFonts w:ascii="PMingLiU" w:hAnsi="PMingLiU" w:cs="Times New Roman" w:hint="eastAsia"/>
          <w:lang w:eastAsia="zh-CN"/>
        </w:rPr>
        <w:t>首先考虑到</w:t>
      </w:r>
      <w:r w:rsidR="00B80323" w:rsidRPr="00B80323">
        <w:rPr>
          <w:rFonts w:ascii="PMingLiU" w:hAnsi="PMingLiU" w:cs="Times New Roman" w:hint="eastAsia"/>
          <w:lang w:eastAsia="zh-CN"/>
        </w:rPr>
        <w:t>使用者</w:t>
      </w:r>
      <w:r w:rsidRPr="00DF7BD9">
        <w:rPr>
          <w:rFonts w:ascii="PMingLiU" w:hAnsi="PMingLiU" w:cs="Times New Roman" w:hint="eastAsia"/>
          <w:lang w:eastAsia="zh-CN"/>
        </w:rPr>
        <w:t>的易用性，采取了便携式集成</w:t>
      </w:r>
      <w:r w:rsidR="00AE1D74">
        <w:rPr>
          <w:rFonts w:ascii="PMingLiU" w:hAnsi="PMingLiU" w:cs="Times New Roman" w:hint="eastAsia"/>
          <w:lang w:eastAsia="zh-CN"/>
        </w:rPr>
        <w:t>设备</w:t>
      </w:r>
      <w:r w:rsidR="00A67AF8" w:rsidRPr="002A36AE">
        <w:rPr>
          <w:rFonts w:ascii="PMingLiU" w:hAnsi="PMingLiU" w:cs="Times New Roman" w:hint="eastAsia"/>
          <w:color w:val="000000" w:themeColor="text1"/>
          <w:lang w:eastAsia="zh-CN"/>
        </w:rPr>
        <w:t>的设计理念</w:t>
      </w:r>
      <w:r w:rsidR="00A67AF8">
        <w:rPr>
          <w:rFonts w:ascii="PMingLiU" w:hAnsi="PMingLiU" w:cs="Times New Roman" w:hint="eastAsia"/>
          <w:lang w:eastAsia="zh-CN"/>
        </w:rPr>
        <w:t>，</w:t>
      </w:r>
      <w:r w:rsidR="00AE1D74" w:rsidRPr="002A36AE">
        <w:rPr>
          <w:rFonts w:ascii="PMingLiU" w:hAnsi="PMingLiU" w:cs="Times New Roman" w:hint="eastAsia"/>
          <w:color w:val="000000" w:themeColor="text1"/>
          <w:lang w:eastAsia="zh-CN"/>
        </w:rPr>
        <w:t>不</w:t>
      </w:r>
      <w:r w:rsidR="00A67AF8" w:rsidRPr="002A36AE">
        <w:rPr>
          <w:rFonts w:ascii="PMingLiU" w:hAnsi="PMingLiU" w:cs="Times New Roman" w:hint="eastAsia"/>
          <w:color w:val="000000" w:themeColor="text1"/>
          <w:lang w:eastAsia="zh-CN"/>
        </w:rPr>
        <w:t>仅</w:t>
      </w:r>
      <w:r w:rsidR="00AE1D74" w:rsidRPr="002A36AE">
        <w:rPr>
          <w:rFonts w:ascii="PMingLiU" w:hAnsi="PMingLiU" w:cs="Times New Roman" w:hint="eastAsia"/>
          <w:color w:val="000000" w:themeColor="text1"/>
          <w:lang w:eastAsia="zh-CN"/>
        </w:rPr>
        <w:t>可以平</w:t>
      </w:r>
      <w:r w:rsidR="00AE1D74" w:rsidRPr="00DF7BD9">
        <w:rPr>
          <w:rFonts w:ascii="PMingLiU" w:hAnsi="PMingLiU" w:cs="Times New Roman" w:hint="eastAsia"/>
          <w:lang w:eastAsia="zh-CN"/>
        </w:rPr>
        <w:t>时</w:t>
      </w:r>
      <w:r w:rsidR="00AE1D74">
        <w:rPr>
          <w:rFonts w:ascii="PMingLiU" w:hAnsi="PMingLiU" w:cs="Times New Roman" w:hint="eastAsia"/>
          <w:lang w:eastAsia="zh-CN"/>
        </w:rPr>
        <w:t>放置在居家场景收集信号，也可以在基层医疗场景如乡镇卫生院使用</w:t>
      </w:r>
      <w:r w:rsidRPr="00DF7BD9">
        <w:rPr>
          <w:rFonts w:ascii="PMingLiU" w:hAnsi="PMingLiU" w:cs="Times New Roman" w:hint="eastAsia"/>
          <w:lang w:eastAsia="zh-CN"/>
        </w:rPr>
        <w:t>。</w:t>
      </w:r>
      <w:r w:rsidR="00AE1D74">
        <w:rPr>
          <w:rFonts w:ascii="PMingLiU" w:hAnsi="PMingLiU" w:cs="Times New Roman" w:hint="eastAsia"/>
          <w:lang w:eastAsia="zh-CN"/>
        </w:rPr>
        <w:t>其次</w:t>
      </w:r>
      <w:r w:rsidRPr="00DF7BD9">
        <w:rPr>
          <w:rFonts w:ascii="PMingLiU" w:hAnsi="PMingLiU" w:cs="Times New Roman" w:hint="eastAsia"/>
          <w:lang w:eastAsia="zh-CN"/>
        </w:rPr>
        <w:t>为了保证数据</w:t>
      </w:r>
      <w:r w:rsidR="00AE1D74">
        <w:rPr>
          <w:rFonts w:ascii="PMingLiU" w:hAnsi="PMingLiU" w:cs="Times New Roman" w:hint="eastAsia"/>
          <w:lang w:eastAsia="zh-CN"/>
        </w:rPr>
        <w:t>采集</w:t>
      </w:r>
      <w:r w:rsidRPr="00DF7BD9">
        <w:rPr>
          <w:rFonts w:ascii="PMingLiU" w:hAnsi="PMingLiU" w:cs="Times New Roman" w:hint="eastAsia"/>
          <w:lang w:eastAsia="zh-CN"/>
        </w:rPr>
        <w:t>的质量，</w:t>
      </w:r>
      <w:r w:rsidR="00AE1D74">
        <w:rPr>
          <w:rFonts w:ascii="PMingLiU" w:hAnsi="PMingLiU" w:cs="Times New Roman" w:hint="eastAsia"/>
          <w:lang w:eastAsia="zh-CN"/>
        </w:rPr>
        <w:t>没有采用直接在智能手机上收音采集的模式，而是</w:t>
      </w:r>
      <w:r w:rsidR="00747703" w:rsidRPr="00DF7BD9">
        <w:rPr>
          <w:rFonts w:ascii="PMingLiU" w:hAnsi="PMingLiU" w:cs="Times New Roman" w:hint="eastAsia"/>
          <w:lang w:eastAsia="zh-CN"/>
        </w:rPr>
        <w:t>采用</w:t>
      </w:r>
      <w:r w:rsidR="00747703">
        <w:rPr>
          <w:rFonts w:ascii="PMingLiU" w:hAnsi="PMingLiU" w:cs="Times New Roman" w:hint="eastAsia"/>
          <w:lang w:eastAsia="zh-CN"/>
        </w:rPr>
        <w:t>将一个</w:t>
      </w:r>
      <w:r w:rsidR="00747703" w:rsidRPr="00DF7BD9">
        <w:rPr>
          <w:rFonts w:ascii="PMingLiU" w:hAnsi="PMingLiU" w:cs="Times New Roman" w:hint="eastAsia"/>
          <w:lang w:eastAsia="zh-CN"/>
        </w:rPr>
        <w:t>接触式</w:t>
      </w:r>
      <w:r w:rsidR="00915DD9" w:rsidRPr="00915DD9">
        <w:rPr>
          <w:rFonts w:ascii="PMingLiU" w:hAnsi="PMingLiU" w:cs="Times New Roman" w:hint="eastAsia"/>
          <w:lang w:eastAsia="zh-CN"/>
        </w:rPr>
        <w:t>脉搏</w:t>
      </w:r>
      <w:bookmarkStart w:id="2" w:name="_Hlk117781367"/>
      <w:r w:rsidR="00747703" w:rsidRPr="00DF7BD9">
        <w:rPr>
          <w:rFonts w:ascii="PMingLiU" w:hAnsi="PMingLiU" w:cs="Times New Roman" w:hint="eastAsia"/>
          <w:lang w:eastAsia="zh-CN"/>
        </w:rPr>
        <w:t>血</w:t>
      </w:r>
      <w:proofErr w:type="gramStart"/>
      <w:r w:rsidR="00747703" w:rsidRPr="00DF7BD9">
        <w:rPr>
          <w:rFonts w:ascii="PMingLiU" w:hAnsi="PMingLiU" w:cs="Times New Roman" w:hint="eastAsia"/>
          <w:lang w:eastAsia="zh-CN"/>
        </w:rPr>
        <w:t>氧</w:t>
      </w:r>
      <w:r w:rsidR="00915DD9" w:rsidRPr="00915DD9">
        <w:rPr>
          <w:rFonts w:ascii="PMingLiU" w:hAnsi="PMingLiU" w:cs="Times New Roman" w:hint="eastAsia"/>
          <w:lang w:eastAsia="zh-CN"/>
        </w:rPr>
        <w:t>饱和</w:t>
      </w:r>
      <w:r w:rsidR="00383201">
        <w:rPr>
          <w:rFonts w:ascii="PMingLiU" w:hAnsi="PMingLiU" w:cs="Times New Roman" w:hint="eastAsia"/>
          <w:lang w:eastAsia="zh-CN"/>
        </w:rPr>
        <w:t>度</w:t>
      </w:r>
      <w:r w:rsidR="008F27A9">
        <w:rPr>
          <w:rFonts w:ascii="PMingLiU" w:hAnsi="PMingLiU" w:cs="Times New Roman" w:hint="eastAsia"/>
          <w:lang w:eastAsia="zh-CN"/>
        </w:rPr>
        <w:t>仪</w:t>
      </w:r>
      <w:bookmarkEnd w:id="2"/>
      <w:r w:rsidR="00747703" w:rsidRPr="00DF7BD9">
        <w:rPr>
          <w:rFonts w:ascii="PMingLiU" w:hAnsi="PMingLiU" w:cs="Times New Roman" w:hint="eastAsia"/>
          <w:lang w:eastAsia="zh-CN"/>
        </w:rPr>
        <w:t>与</w:t>
      </w:r>
      <w:proofErr w:type="gramEnd"/>
      <w:r w:rsidR="00747703">
        <w:rPr>
          <w:rFonts w:ascii="PMingLiU" w:hAnsi="PMingLiU" w:cs="Times New Roman" w:hint="eastAsia"/>
          <w:lang w:eastAsia="zh-CN"/>
        </w:rPr>
        <w:t>一组四声道</w:t>
      </w:r>
      <w:r w:rsidR="00747703" w:rsidRPr="00DF7BD9">
        <w:rPr>
          <w:rFonts w:ascii="PMingLiU" w:hAnsi="PMingLiU" w:cs="Times New Roman" w:hint="eastAsia"/>
          <w:lang w:eastAsia="zh-CN"/>
        </w:rPr>
        <w:t>麦克</w:t>
      </w:r>
      <w:r w:rsidR="00747703">
        <w:rPr>
          <w:rFonts w:ascii="PMingLiU" w:hAnsi="PMingLiU" w:cs="Times New Roman" w:hint="eastAsia"/>
          <w:lang w:eastAsia="zh-CN"/>
        </w:rPr>
        <w:t>风模块加一个上位机的集成硬件模式进行，以确保数据的精确度，为将来医疗专业人士做诊疗参考的场景做准备。</w:t>
      </w:r>
      <w:r w:rsidR="00A67AF8" w:rsidRPr="002A36AE">
        <w:rPr>
          <w:rFonts w:ascii="PMingLiU" w:hAnsi="PMingLiU" w:cs="Times New Roman" w:hint="eastAsia"/>
          <w:color w:val="000000" w:themeColor="text1"/>
          <w:lang w:eastAsia="zh-CN"/>
        </w:rPr>
        <w:t>同时，在硬件上进行边缘计算，提高核心数据处理的效率。</w:t>
      </w:r>
    </w:p>
    <w:p w14:paraId="51D8B3DF" w14:textId="77777777" w:rsidR="0097160D" w:rsidRPr="00E87898" w:rsidRDefault="006C3992" w:rsidP="00CC7DF3">
      <w:pPr>
        <w:pStyle w:val="a3"/>
        <w:spacing w:beforeLines="100" w:before="240" w:afterLines="100" w:after="240"/>
        <w:ind w:left="153" w:firstLine="482"/>
        <w:jc w:val="both"/>
        <w:rPr>
          <w:color w:val="000000" w:themeColor="text1"/>
          <w:lang w:eastAsia="zh-CN"/>
        </w:rPr>
      </w:pPr>
      <w:r w:rsidRPr="00E87898">
        <w:rPr>
          <w:rFonts w:asciiTheme="minorEastAsia" w:eastAsiaTheme="minorEastAsia" w:hAnsiTheme="minorEastAsia" w:cs="Times New Roman" w:hint="eastAsia"/>
          <w:color w:val="000000" w:themeColor="text1"/>
          <w:lang w:eastAsia="zh-CN"/>
        </w:rPr>
        <w:t>在</w:t>
      </w:r>
      <w:r w:rsidR="00CB58B4" w:rsidRPr="00E87898">
        <w:rPr>
          <w:rFonts w:asciiTheme="minorEastAsia" w:eastAsiaTheme="minorEastAsia" w:hAnsiTheme="minorEastAsia" w:cs="Times New Roman" w:hint="eastAsia"/>
          <w:color w:val="000000" w:themeColor="text1"/>
          <w:lang w:eastAsia="zh-CN"/>
        </w:rPr>
        <w:t>软件及</w:t>
      </w:r>
      <w:r w:rsidRPr="00E87898">
        <w:rPr>
          <w:rFonts w:asciiTheme="minorEastAsia" w:eastAsiaTheme="minorEastAsia" w:hAnsiTheme="minorEastAsia" w:cs="Times New Roman" w:hint="eastAsia"/>
          <w:color w:val="000000" w:themeColor="text1"/>
          <w:lang w:eastAsia="zh-CN"/>
        </w:rPr>
        <w:t>人工智能</w:t>
      </w:r>
      <w:r w:rsidR="00F024B2" w:rsidRPr="00E87898">
        <w:rPr>
          <w:rFonts w:asciiTheme="minorEastAsia" w:eastAsiaTheme="minorEastAsia" w:hAnsiTheme="minorEastAsia" w:cs="Times New Roman" w:hint="eastAsia"/>
          <w:color w:val="000000" w:themeColor="text1"/>
          <w:lang w:eastAsia="zh-CN"/>
        </w:rPr>
        <w:t>算法上，</w:t>
      </w:r>
      <w:r w:rsidRPr="00E87898">
        <w:rPr>
          <w:rFonts w:ascii="PMingLiU" w:hAnsi="PMingLiU" w:cs="Times New Roman" w:hint="eastAsia"/>
          <w:color w:val="000000" w:themeColor="text1"/>
          <w:lang w:eastAsia="zh-CN"/>
        </w:rPr>
        <w:t>本研究开发了</w:t>
      </w:r>
      <w:r w:rsidR="00A67AF8" w:rsidRPr="00E87898">
        <w:rPr>
          <w:rFonts w:hint="eastAsia"/>
          <w:color w:val="000000" w:themeColor="text1"/>
          <w:lang w:eastAsia="zh-CN"/>
        </w:rPr>
        <w:t>一种基于轻量级卷积网络</w:t>
      </w:r>
      <w:proofErr w:type="spellStart"/>
      <w:r w:rsidR="00A67AF8" w:rsidRPr="00E87898">
        <w:rPr>
          <w:rFonts w:ascii="Times New Roman" w:hAnsi="Times New Roman" w:cs="Times New Roman"/>
          <w:color w:val="000000" w:themeColor="text1"/>
          <w:lang w:eastAsia="zh-CN"/>
        </w:rPr>
        <w:t>MobileNet</w:t>
      </w:r>
      <w:proofErr w:type="spellEnd"/>
      <w:r w:rsidR="00A67AF8" w:rsidRPr="00E87898">
        <w:rPr>
          <w:rFonts w:hint="eastAsia"/>
          <w:color w:val="000000" w:themeColor="text1"/>
          <w:lang w:eastAsia="zh-CN"/>
        </w:rPr>
        <w:t>的模型</w:t>
      </w:r>
      <w:r w:rsidRPr="00E87898">
        <w:rPr>
          <w:rFonts w:ascii="PMingLiU" w:hAnsi="PMingLiU" w:cs="Times New Roman" w:hint="eastAsia"/>
          <w:color w:val="000000" w:themeColor="text1"/>
          <w:lang w:eastAsia="zh-CN"/>
        </w:rPr>
        <w:t>，</w:t>
      </w:r>
      <w:r w:rsidR="004E5F9A" w:rsidRPr="00E87898">
        <w:rPr>
          <w:rFonts w:hint="eastAsia"/>
          <w:color w:val="000000" w:themeColor="text1"/>
          <w:lang w:eastAsia="zh-CN"/>
        </w:rPr>
        <w:t>采用了一种创新的快速集成方法，加强了卷积网络在推理中的准确率，而不显著增加计算复杂度，</w:t>
      </w:r>
      <w:r w:rsidR="0097160D" w:rsidRPr="00E87898">
        <w:rPr>
          <w:rFonts w:hint="eastAsia"/>
          <w:color w:val="000000" w:themeColor="text1"/>
          <w:lang w:eastAsia="zh-CN"/>
        </w:rPr>
        <w:t>且模型可在微处理器设备上进行部署</w:t>
      </w:r>
      <w:r w:rsidR="00A67AF8" w:rsidRPr="00E87898">
        <w:rPr>
          <w:rFonts w:hint="eastAsia"/>
          <w:color w:val="000000" w:themeColor="text1"/>
          <w:lang w:eastAsia="zh-CN"/>
        </w:rPr>
        <w:t>。</w:t>
      </w:r>
      <w:r w:rsidR="00F024B2" w:rsidRPr="00E87898">
        <w:rPr>
          <w:rFonts w:ascii="PMingLiU" w:hAnsi="PMingLiU" w:cs="Times New Roman" w:hint="eastAsia"/>
          <w:color w:val="000000" w:themeColor="text1"/>
          <w:lang w:eastAsia="zh-CN"/>
        </w:rPr>
        <w:t>主要针对咳嗽音来</w:t>
      </w:r>
      <w:r w:rsidRPr="00E87898">
        <w:rPr>
          <w:rFonts w:ascii="PMingLiU" w:hAnsi="PMingLiU" w:cs="Times New Roman" w:hint="eastAsia"/>
          <w:color w:val="000000" w:themeColor="text1"/>
          <w:lang w:eastAsia="zh-CN"/>
        </w:rPr>
        <w:t>进行分析来判断</w:t>
      </w:r>
      <w:r w:rsidR="00B80323" w:rsidRPr="00E87898">
        <w:rPr>
          <w:rFonts w:ascii="PMingLiU" w:hAnsi="PMingLiU" w:cs="Times New Roman" w:hint="eastAsia"/>
          <w:color w:val="000000" w:themeColor="text1"/>
          <w:lang w:eastAsia="zh-CN"/>
        </w:rPr>
        <w:t>使用者</w:t>
      </w:r>
      <w:r w:rsidRPr="00E87898">
        <w:rPr>
          <w:rFonts w:ascii="PMingLiU" w:hAnsi="PMingLiU" w:cs="Times New Roman" w:hint="eastAsia"/>
          <w:color w:val="000000" w:themeColor="text1"/>
          <w:lang w:eastAsia="zh-CN"/>
        </w:rPr>
        <w:t>肺部健康情况。</w:t>
      </w:r>
      <w:r w:rsidR="00F024B2" w:rsidRPr="00E87898">
        <w:rPr>
          <w:rFonts w:ascii="PMingLiU" w:hAnsi="PMingLiU" w:cs="Times New Roman" w:hint="eastAsia"/>
          <w:color w:val="000000" w:themeColor="text1"/>
          <w:lang w:eastAsia="zh-CN"/>
        </w:rPr>
        <w:t>数据</w:t>
      </w:r>
      <w:r w:rsidRPr="00E87898">
        <w:rPr>
          <w:rFonts w:ascii="PMingLiU" w:hAnsi="PMingLiU" w:cs="Times New Roman" w:hint="eastAsia"/>
          <w:color w:val="000000" w:themeColor="text1"/>
          <w:lang w:eastAsia="zh-CN"/>
        </w:rPr>
        <w:t>方面</w:t>
      </w:r>
      <w:r w:rsidR="00F024B2" w:rsidRPr="00E87898">
        <w:rPr>
          <w:rFonts w:ascii="PMingLiU" w:hAnsi="PMingLiU" w:cs="Times New Roman" w:hint="eastAsia"/>
          <w:color w:val="000000" w:themeColor="text1"/>
          <w:lang w:eastAsia="zh-CN"/>
        </w:rPr>
        <w:t>采用开源的</w:t>
      </w:r>
      <w:r w:rsidR="00F024B2" w:rsidRPr="00E87898">
        <w:rPr>
          <w:rFonts w:ascii="Times New Roman" w:hAnsi="Times New Roman" w:cs="Times New Roman"/>
          <w:color w:val="000000" w:themeColor="text1"/>
          <w:lang w:eastAsia="zh-CN"/>
        </w:rPr>
        <w:t>Covid 19-Cough</w:t>
      </w:r>
      <w:r w:rsidR="00F024B2" w:rsidRPr="00E87898">
        <w:rPr>
          <w:rFonts w:ascii="Times New Roman" w:hAnsi="Times New Roman" w:cs="Times New Roman"/>
          <w:color w:val="000000" w:themeColor="text1"/>
          <w:sz w:val="28"/>
          <w:vertAlign w:val="superscript"/>
          <w:lang w:eastAsia="zh-CN"/>
        </w:rPr>
        <w:t>[1]</w:t>
      </w:r>
      <w:r w:rsidR="00F024B2" w:rsidRPr="00E87898">
        <w:rPr>
          <w:rFonts w:ascii="PMingLiU" w:hAnsi="PMingLiU" w:cs="Times New Roman" w:hint="eastAsia"/>
          <w:color w:val="000000" w:themeColor="text1"/>
          <w:lang w:eastAsia="zh-CN"/>
        </w:rPr>
        <w:t>数据集，</w:t>
      </w:r>
      <w:r w:rsidRPr="00E87898">
        <w:rPr>
          <w:rFonts w:ascii="PMingLiU" w:hAnsi="PMingLiU" w:cs="Times New Roman" w:hint="eastAsia"/>
          <w:color w:val="000000" w:themeColor="text1"/>
          <w:lang w:eastAsia="zh-CN"/>
        </w:rPr>
        <w:t>进行算法训练之后，</w:t>
      </w:r>
      <w:r w:rsidR="00F024B2" w:rsidRPr="00E87898">
        <w:rPr>
          <w:rFonts w:asciiTheme="minorEastAsia" w:eastAsiaTheme="minorEastAsia" w:hAnsiTheme="minorEastAsia" w:cs="Times New Roman" w:hint="eastAsia"/>
          <w:color w:val="000000" w:themeColor="text1"/>
          <w:lang w:eastAsia="zh-CN"/>
        </w:rPr>
        <w:t>在综合判断呼吸</w:t>
      </w:r>
      <w:r w:rsidR="00915DD9" w:rsidRPr="00E87898">
        <w:rPr>
          <w:rFonts w:asciiTheme="minorEastAsia" w:eastAsiaTheme="minorEastAsia" w:hAnsiTheme="minorEastAsia" w:cs="Times New Roman" w:hint="eastAsia"/>
          <w:color w:val="000000" w:themeColor="text1"/>
          <w:lang w:eastAsia="zh-CN"/>
        </w:rPr>
        <w:t>系统</w:t>
      </w:r>
      <w:r w:rsidR="00F024B2" w:rsidRPr="00E87898">
        <w:rPr>
          <w:rFonts w:asciiTheme="minorEastAsia" w:eastAsiaTheme="minorEastAsia" w:hAnsiTheme="minorEastAsia" w:cs="Times New Roman" w:hint="eastAsia"/>
          <w:color w:val="000000" w:themeColor="text1"/>
          <w:lang w:eastAsia="zh-CN"/>
        </w:rPr>
        <w:t>疾病风险</w:t>
      </w:r>
      <w:r w:rsidRPr="00E87898">
        <w:rPr>
          <w:rFonts w:asciiTheme="minorEastAsia" w:eastAsiaTheme="minorEastAsia" w:hAnsiTheme="minorEastAsia" w:cs="Times New Roman" w:hint="eastAsia"/>
          <w:color w:val="000000" w:themeColor="text1"/>
          <w:lang w:eastAsia="zh-CN"/>
        </w:rPr>
        <w:t>结果显示，</w:t>
      </w:r>
      <w:r w:rsidR="00F024B2" w:rsidRPr="00E87898">
        <w:rPr>
          <w:rFonts w:asciiTheme="minorEastAsia" w:eastAsiaTheme="minorEastAsia" w:hAnsiTheme="minorEastAsia" w:cs="Times New Roman" w:hint="eastAsia"/>
          <w:color w:val="000000" w:themeColor="text1"/>
          <w:lang w:eastAsia="zh-CN"/>
        </w:rPr>
        <w:t>达到曲线下面积</w:t>
      </w:r>
      <w:r w:rsidR="00F024B2" w:rsidRPr="00E87898">
        <w:rPr>
          <w:rFonts w:ascii="Times New Roman" w:eastAsiaTheme="minorEastAsia" w:hAnsiTheme="minorEastAsia" w:cs="Times New Roman"/>
          <w:color w:val="000000" w:themeColor="text1"/>
          <w:lang w:eastAsia="zh-CN"/>
        </w:rPr>
        <w:t>（</w:t>
      </w:r>
      <w:r w:rsidR="00F024B2" w:rsidRPr="00E87898">
        <w:rPr>
          <w:rFonts w:ascii="Times New Roman" w:eastAsiaTheme="minorEastAsia" w:hAnsi="Times New Roman" w:cs="Times New Roman"/>
          <w:color w:val="000000" w:themeColor="text1"/>
          <w:lang w:eastAsia="zh-CN"/>
        </w:rPr>
        <w:t>AUC</w:t>
      </w:r>
      <w:r w:rsidR="00F024B2" w:rsidRPr="00E87898">
        <w:rPr>
          <w:rFonts w:ascii="Times New Roman" w:eastAsiaTheme="minorEastAsia" w:hAnsiTheme="minorEastAsia" w:cs="Times New Roman"/>
          <w:color w:val="000000" w:themeColor="text1"/>
          <w:lang w:eastAsia="zh-CN"/>
        </w:rPr>
        <w:t>）</w:t>
      </w:r>
      <w:r w:rsidR="00F024B2" w:rsidRPr="00E87898">
        <w:rPr>
          <w:rFonts w:ascii="Times New Roman" w:eastAsiaTheme="minorEastAsia" w:hAnsi="Times New Roman" w:cs="Times New Roman"/>
          <w:color w:val="000000" w:themeColor="text1"/>
          <w:lang w:eastAsia="zh-CN"/>
        </w:rPr>
        <w:t>82.5%</w:t>
      </w:r>
      <w:r w:rsidR="00F024B2" w:rsidRPr="00E87898">
        <w:rPr>
          <w:rFonts w:ascii="Times New Roman" w:hAnsi="PMingLiU" w:cs="Times New Roman"/>
          <w:color w:val="000000" w:themeColor="text1"/>
          <w:lang w:eastAsia="zh-CN"/>
        </w:rPr>
        <w:t>。</w:t>
      </w:r>
    </w:p>
    <w:p w14:paraId="017940C4" w14:textId="77777777" w:rsidR="00312444" w:rsidRPr="0097160D" w:rsidRDefault="00312444" w:rsidP="00CC7DF3">
      <w:pPr>
        <w:pStyle w:val="a3"/>
        <w:spacing w:beforeLines="100" w:before="240" w:afterLines="100" w:after="240"/>
        <w:ind w:left="153"/>
        <w:jc w:val="both"/>
        <w:rPr>
          <w:rFonts w:ascii="PMingLiU" w:hAnsi="PMingLiU" w:cs="Times New Roman"/>
          <w:lang w:eastAsia="zh-CN"/>
        </w:rPr>
      </w:pPr>
    </w:p>
    <w:p w14:paraId="23B64F02" w14:textId="77777777" w:rsidR="00312444" w:rsidRPr="00FB2163" w:rsidRDefault="00312444" w:rsidP="00CC7DF3">
      <w:pPr>
        <w:pStyle w:val="a3"/>
        <w:spacing w:beforeLines="100" w:before="240" w:afterLines="100" w:after="240"/>
        <w:ind w:left="153" w:firstLine="482"/>
        <w:jc w:val="both"/>
        <w:rPr>
          <w:rFonts w:ascii="PMingLiU" w:hAnsi="PMingLiU" w:cs="Times New Roman"/>
          <w:i/>
          <w:lang w:eastAsia="zh-CN"/>
        </w:rPr>
      </w:pPr>
      <w:r w:rsidRPr="00FB2163">
        <w:rPr>
          <w:rFonts w:ascii="PMingLiU" w:hAnsi="PMingLiU" w:cs="Times New Roman" w:hint="eastAsia"/>
          <w:i/>
          <w:lang w:eastAsia="zh-CN"/>
        </w:rPr>
        <w:t>关键词</w:t>
      </w:r>
      <w:r w:rsidR="00A93B62" w:rsidRPr="00FB2163">
        <w:rPr>
          <w:rFonts w:ascii="PMingLiU" w:hAnsi="PMingLiU" w:cs="Times New Roman" w:hint="eastAsia"/>
          <w:i/>
          <w:lang w:eastAsia="zh-CN"/>
        </w:rPr>
        <w:t>：</w:t>
      </w:r>
      <w:r w:rsidR="006C3E08" w:rsidRPr="00FB2163">
        <w:rPr>
          <w:rFonts w:ascii="PMingLiU" w:hAnsi="PMingLiU" w:cs="Times New Roman" w:hint="eastAsia"/>
          <w:i/>
          <w:lang w:eastAsia="zh-CN"/>
        </w:rPr>
        <w:t>呼吸</w:t>
      </w:r>
      <w:r w:rsidR="00915DD9" w:rsidRPr="00915DD9">
        <w:rPr>
          <w:rFonts w:ascii="PMingLiU" w:hAnsi="PMingLiU" w:cs="Times New Roman" w:hint="eastAsia"/>
          <w:i/>
          <w:lang w:eastAsia="zh-CN"/>
        </w:rPr>
        <w:t>系统</w:t>
      </w:r>
      <w:r w:rsidR="006C3E08" w:rsidRPr="00FB2163">
        <w:rPr>
          <w:rFonts w:ascii="PMingLiU" w:hAnsi="PMingLiU" w:cs="Times New Roman" w:hint="eastAsia"/>
          <w:i/>
          <w:lang w:eastAsia="zh-CN"/>
        </w:rPr>
        <w:t>疾病</w:t>
      </w:r>
      <w:r w:rsidR="00A93B62" w:rsidRPr="00FB2163">
        <w:rPr>
          <w:rFonts w:ascii="PMingLiU" w:hAnsi="PMingLiU" w:cs="Times New Roman" w:hint="eastAsia"/>
          <w:i/>
          <w:lang w:eastAsia="zh-CN"/>
        </w:rPr>
        <w:t>、</w:t>
      </w:r>
      <w:r w:rsidR="006C3E08" w:rsidRPr="00FB2163">
        <w:rPr>
          <w:rFonts w:ascii="PMingLiU" w:hAnsi="PMingLiU" w:cs="Times New Roman" w:hint="eastAsia"/>
          <w:i/>
          <w:lang w:eastAsia="zh-CN"/>
        </w:rPr>
        <w:t>咳嗽音</w:t>
      </w:r>
      <w:r w:rsidR="00A93B62" w:rsidRPr="00FB2163">
        <w:rPr>
          <w:rFonts w:ascii="PMingLiU" w:hAnsi="PMingLiU" w:cs="Times New Roman" w:hint="eastAsia"/>
          <w:i/>
          <w:lang w:eastAsia="zh-CN"/>
        </w:rPr>
        <w:t>、</w:t>
      </w:r>
      <w:r w:rsidR="00DC0E76" w:rsidRPr="00FB2163">
        <w:rPr>
          <w:rFonts w:ascii="PMingLiU" w:hAnsi="PMingLiU" w:cs="Times New Roman" w:hint="eastAsia"/>
          <w:i/>
          <w:lang w:eastAsia="zh-CN"/>
        </w:rPr>
        <w:t>脉搏血氧饱和度</w:t>
      </w:r>
      <w:r w:rsidR="00A93B62" w:rsidRPr="00FB2163">
        <w:rPr>
          <w:rFonts w:ascii="PMingLiU" w:hAnsi="PMingLiU" w:cs="Times New Roman" w:hint="eastAsia"/>
          <w:i/>
          <w:lang w:eastAsia="zh-CN"/>
        </w:rPr>
        <w:t>、</w:t>
      </w:r>
      <w:r w:rsidR="00915DD9" w:rsidRPr="00915DD9">
        <w:rPr>
          <w:rFonts w:ascii="PMingLiU" w:hAnsi="PMingLiU" w:cs="Times New Roman" w:hint="eastAsia"/>
          <w:i/>
          <w:lang w:eastAsia="zh-CN"/>
        </w:rPr>
        <w:t>生理指标</w:t>
      </w:r>
      <w:r w:rsidR="00915DD9" w:rsidRPr="00FB2163">
        <w:rPr>
          <w:rFonts w:ascii="PMingLiU" w:hAnsi="PMingLiU" w:cs="Times New Roman" w:hint="eastAsia"/>
          <w:i/>
          <w:lang w:eastAsia="zh-CN"/>
        </w:rPr>
        <w:t>、</w:t>
      </w:r>
      <w:r w:rsidR="00DC0E76" w:rsidRPr="00FB2163">
        <w:rPr>
          <w:rFonts w:ascii="PMingLiU" w:hAnsi="PMingLiU" w:cs="Times New Roman" w:hint="eastAsia"/>
          <w:i/>
          <w:lang w:eastAsia="zh-CN"/>
        </w:rPr>
        <w:t>特征提</w:t>
      </w:r>
      <w:r w:rsidR="006C3E08" w:rsidRPr="00FB2163">
        <w:rPr>
          <w:rFonts w:ascii="PMingLiU" w:hAnsi="PMingLiU" w:cs="Times New Roman" w:hint="eastAsia"/>
          <w:i/>
          <w:lang w:eastAsia="zh-CN"/>
        </w:rPr>
        <w:t>取</w:t>
      </w:r>
      <w:r w:rsidR="00A93B62" w:rsidRPr="00FB2163">
        <w:rPr>
          <w:rFonts w:ascii="PMingLiU" w:hAnsi="PMingLiU" w:cs="Times New Roman" w:hint="eastAsia"/>
          <w:i/>
          <w:lang w:eastAsia="zh-CN"/>
        </w:rPr>
        <w:t>、</w:t>
      </w:r>
      <w:r w:rsidR="006C3E08" w:rsidRPr="00FB2163">
        <w:rPr>
          <w:rFonts w:ascii="PMingLiU" w:hAnsi="PMingLiU" w:cs="Times New Roman" w:hint="eastAsia"/>
          <w:i/>
          <w:lang w:eastAsia="zh-CN"/>
        </w:rPr>
        <w:t>综合特征参数</w:t>
      </w:r>
      <w:r w:rsidR="00A93B62" w:rsidRPr="00FB2163">
        <w:rPr>
          <w:rFonts w:ascii="PMingLiU" w:hAnsi="PMingLiU" w:cs="Times New Roman" w:hint="eastAsia"/>
          <w:i/>
          <w:lang w:eastAsia="zh-CN"/>
        </w:rPr>
        <w:t>、</w:t>
      </w:r>
      <w:r w:rsidR="007C5545" w:rsidRPr="00FB2163">
        <w:rPr>
          <w:rFonts w:ascii="PMingLiU" w:hAnsi="PMingLiU" w:cs="Times New Roman" w:hint="eastAsia"/>
          <w:i/>
          <w:lang w:eastAsia="zh-CN"/>
        </w:rPr>
        <w:t>机器学习</w:t>
      </w:r>
      <w:r w:rsidR="00A93B62" w:rsidRPr="00FB2163">
        <w:rPr>
          <w:rFonts w:ascii="PMingLiU" w:hAnsi="PMingLiU" w:cs="Times New Roman" w:hint="eastAsia"/>
          <w:i/>
          <w:lang w:eastAsia="zh-CN"/>
        </w:rPr>
        <w:t>、卷积模型、</w:t>
      </w:r>
      <w:r w:rsidR="006C3E08" w:rsidRPr="00FB2163">
        <w:rPr>
          <w:rFonts w:ascii="PMingLiU" w:hAnsi="PMingLiU" w:cs="Times New Roman" w:hint="eastAsia"/>
          <w:i/>
          <w:lang w:eastAsia="zh-CN"/>
        </w:rPr>
        <w:t>远程监测</w:t>
      </w:r>
      <w:r w:rsidR="00A93B62" w:rsidRPr="00FB2163">
        <w:rPr>
          <w:rFonts w:ascii="PMingLiU" w:hAnsi="PMingLiU" w:cs="Times New Roman" w:hint="eastAsia"/>
          <w:i/>
          <w:lang w:eastAsia="zh-CN"/>
        </w:rPr>
        <w:t>、数字卫生、医疗健康</w:t>
      </w:r>
    </w:p>
    <w:p w14:paraId="2401D539" w14:textId="77777777" w:rsidR="004B7F55" w:rsidRPr="00915DD9" w:rsidRDefault="004B7F55" w:rsidP="00CC7DF3">
      <w:pPr>
        <w:spacing w:beforeLines="100" w:before="240" w:afterLines="100" w:after="240"/>
        <w:jc w:val="center"/>
        <w:rPr>
          <w:rFonts w:ascii="Times New Roman" w:eastAsia="Times New Roman" w:hAnsi="Times New Roman" w:cs="Times New Roman"/>
          <w:lang w:eastAsia="zh-CN"/>
        </w:rPr>
        <w:sectPr w:rsidR="004B7F55" w:rsidRPr="00915DD9" w:rsidSect="00D308D4">
          <w:headerReference w:type="default" r:id="rId9"/>
          <w:footerReference w:type="default" r:id="rId10"/>
          <w:type w:val="continuous"/>
          <w:pgSz w:w="11905" w:h="16840"/>
          <w:pgMar w:top="1100" w:right="980" w:bottom="1180" w:left="980" w:header="877" w:footer="982" w:gutter="0"/>
          <w:cols w:space="720"/>
          <w:titlePg/>
          <w:docGrid w:linePitch="299"/>
        </w:sectPr>
      </w:pPr>
    </w:p>
    <w:p w14:paraId="755DB459" w14:textId="77777777" w:rsidR="00BA1474" w:rsidRDefault="00BA1474" w:rsidP="00CC7DF3">
      <w:pPr>
        <w:spacing w:afterLines="50" w:after="120"/>
        <w:ind w:left="21"/>
        <w:contextualSpacing/>
        <w:jc w:val="center"/>
        <w:rPr>
          <w:rFonts w:ascii="宋体" w:eastAsia="宋体" w:hAnsi="宋体" w:cs="宋体"/>
          <w:spacing w:val="1"/>
          <w:sz w:val="36"/>
          <w:szCs w:val="36"/>
          <w:lang w:eastAsia="zh-CN"/>
        </w:rPr>
      </w:pPr>
    </w:p>
    <w:p w14:paraId="26DCAB37" w14:textId="77777777" w:rsidR="00BA1474" w:rsidRDefault="00BA1474" w:rsidP="00CC7DF3">
      <w:pPr>
        <w:spacing w:afterLines="50" w:after="120"/>
        <w:ind w:left="21"/>
        <w:contextualSpacing/>
        <w:jc w:val="center"/>
        <w:rPr>
          <w:rFonts w:ascii="宋体" w:eastAsia="宋体" w:hAnsi="宋体" w:cs="宋体"/>
          <w:spacing w:val="1"/>
          <w:sz w:val="36"/>
          <w:szCs w:val="36"/>
          <w:lang w:eastAsia="zh-CN"/>
        </w:rPr>
      </w:pPr>
    </w:p>
    <w:bookmarkStart w:id="3" w:name="_Toc119066525"/>
    <w:p w14:paraId="7AA115FF" w14:textId="5663FB57" w:rsidR="002422EB" w:rsidRPr="008860BF" w:rsidRDefault="005D1AE8" w:rsidP="008860BF">
      <w:pPr>
        <w:pStyle w:val="1"/>
        <w:jc w:val="center"/>
        <w:rPr>
          <w:rFonts w:ascii="宋体" w:eastAsia="宋体" w:hAnsi="宋体" w:cs="宋体"/>
          <w:b/>
          <w:spacing w:val="1"/>
          <w:sz w:val="36"/>
          <w:szCs w:val="36"/>
          <w:lang w:eastAsia="zh-CN"/>
        </w:rPr>
      </w:pPr>
      <w:r>
        <w:rPr>
          <w:rFonts w:eastAsiaTheme="minorHAnsi"/>
          <w:b/>
          <w:noProof/>
        </w:rPr>
        <mc:AlternateContent>
          <mc:Choice Requires="wpg">
            <w:drawing>
              <wp:anchor distT="0" distB="0" distL="114300" distR="114300" simplePos="0" relativeHeight="251658240" behindDoc="1" locked="0" layoutInCell="1" allowOverlap="1" wp14:anchorId="56E896DD" wp14:editId="22162BC7">
                <wp:simplePos x="0" y="0"/>
                <wp:positionH relativeFrom="page">
                  <wp:posOffset>701040</wp:posOffset>
                </wp:positionH>
                <wp:positionV relativeFrom="paragraph">
                  <wp:posOffset>-212725</wp:posOffset>
                </wp:positionV>
                <wp:extent cx="6158230" cy="1270"/>
                <wp:effectExtent l="0" t="0" r="0" b="0"/>
                <wp:wrapNone/>
                <wp:docPr id="29" name="组合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270"/>
                          <a:chOff x="1104" y="-335"/>
                          <a:chExt cx="9698" cy="2"/>
                        </a:xfrm>
                      </wpg:grpSpPr>
                      <wps:wsp>
                        <wps:cNvPr id="7080" name="Freeform 7081"/>
                        <wps:cNvSpPr>
                          <a:spLocks/>
                        </wps:cNvSpPr>
                        <wps:spPr bwMode="auto">
                          <a:xfrm>
                            <a:off x="1104" y="-335"/>
                            <a:ext cx="9698" cy="2"/>
                          </a:xfrm>
                          <a:custGeom>
                            <a:avLst/>
                            <a:gdLst>
                              <a:gd name="T0" fmla="+- 0 1104 1104"/>
                              <a:gd name="T1" fmla="*/ T0 w 9698"/>
                              <a:gd name="T2" fmla="+- 0 10802 1104"/>
                              <a:gd name="T3" fmla="*/ T2 w 9698"/>
                            </a:gdLst>
                            <a:ahLst/>
                            <a:cxnLst>
                              <a:cxn ang="0">
                                <a:pos x="T1" y="0"/>
                              </a:cxn>
                              <a:cxn ang="0">
                                <a:pos x="T3" y="0"/>
                              </a:cxn>
                            </a:cxnLst>
                            <a:rect l="0" t="0" r="r" b="b"/>
                            <a:pathLst>
                              <a:path w="9698">
                                <a:moveTo>
                                  <a:pt x="0" y="0"/>
                                </a:moveTo>
                                <a:lnTo>
                                  <a:pt x="9698" y="0"/>
                                </a:lnTo>
                              </a:path>
                            </a:pathLst>
                          </a:custGeom>
                          <a:noFill/>
                          <a:ln w="1041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2477EA7" id="组合 29" o:spid="_x0000_s1026" style="position:absolute;left:0;text-align:left;margin-left:55.2pt;margin-top:-16.75pt;width:484.9pt;height:.1pt;z-index:-251658240;mso-position-horizontal-relative:page" coordorigin="1104,-335" coordsize="9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">
                <v:shape id="Freeform 7081" o:spid="_x0000_s1027" style="position:absolute;left:1104;top:-335;width:9698;height:2;visibility:visible;mso-wrap-style:square;v-text-anchor:top" coordsize="9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" path="m,l9698,e" filled="f" strokeweight=".82pt">
                  <v:path arrowok="t" o:connecttype="custom" o:connectlocs="0,0;9698,0" o:connectangles="0,0"/>
                </v:shape>
                <w10:wrap anchorx="page"/>
              </v:group>
            </w:pict>
          </mc:Fallback>
        </mc:AlternateContent>
      </w:r>
      <w:r w:rsidR="00625C02" w:rsidRPr="008860BF">
        <w:rPr>
          <w:rFonts w:ascii="宋体" w:eastAsia="宋体" w:hAnsi="宋体" w:cs="宋体"/>
          <w:b/>
          <w:spacing w:val="1"/>
          <w:sz w:val="36"/>
          <w:szCs w:val="36"/>
          <w:lang w:eastAsia="zh-CN"/>
        </w:rPr>
        <w:t>目录</w:t>
      </w:r>
      <w:bookmarkEnd w:id="3"/>
      <w:r w:rsidR="00960146" w:rsidRPr="00960146">
        <w:rPr>
          <w:rFonts w:ascii="宋体" w:eastAsia="宋体" w:hAnsi="宋体" w:cs="宋体"/>
          <w:b/>
          <w:spacing w:val="1"/>
          <w:sz w:val="36"/>
          <w:szCs w:val="36"/>
          <w:lang w:eastAsia="zh-CN"/>
        </w:rPr>
        <w:t>Table of Contents</w:t>
      </w:r>
    </w:p>
    <w:p w14:paraId="10D5E09C" w14:textId="77777777" w:rsidR="002422EB" w:rsidRDefault="002422EB" w:rsidP="002422EB">
      <w:pPr>
        <w:pStyle w:val="a4"/>
        <w:rPr>
          <w:lang w:eastAsia="zh-CN"/>
        </w:rPr>
      </w:pPr>
    </w:p>
    <w:p w14:paraId="781675A5" w14:textId="77777777" w:rsidR="00D6736A" w:rsidRPr="0029018E" w:rsidRDefault="00D6736A" w:rsidP="0029018E">
      <w:pPr>
        <w:spacing w:after="180"/>
        <w:ind w:left="10"/>
        <w:contextualSpacing/>
        <w:jc w:val="center"/>
        <w:rPr>
          <w:rFonts w:ascii="Times New Roman" w:hAnsi="Times New Roman" w:cs="Times New Roman"/>
          <w:sz w:val="24"/>
          <w:szCs w:val="24"/>
          <w:lang w:eastAsia="zh-CN"/>
        </w:rPr>
      </w:pPr>
    </w:p>
    <w:p w14:paraId="10AC24E5" w14:textId="79944585" w:rsidR="0029018E" w:rsidRDefault="000214F7"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r>
        <w:rPr>
          <w:rFonts w:ascii="Times New Roman" w:hAnsi="Times New Roman" w:cs="Times New Roman"/>
          <w:b w:val="0"/>
          <w:caps w:val="0"/>
          <w:sz w:val="32"/>
          <w:u w:val="single"/>
          <w:lang w:eastAsia="zh-CN"/>
        </w:rPr>
        <w:fldChar w:fldCharType="begin"/>
      </w:r>
      <w:r w:rsidR="0029018E">
        <w:rPr>
          <w:rFonts w:ascii="Times New Roman" w:hAnsi="Times New Roman" w:cs="Times New Roman"/>
          <w:b w:val="0"/>
          <w:caps w:val="0"/>
          <w:sz w:val="32"/>
          <w:u w:val="single"/>
          <w:lang w:eastAsia="zh-CN"/>
        </w:rPr>
        <w:instrText xml:space="preserve"> TOC \o "1-3" \h \z \u </w:instrText>
      </w:r>
      <w:r>
        <w:rPr>
          <w:rFonts w:ascii="Times New Roman" w:hAnsi="Times New Roman" w:cs="Times New Roman"/>
          <w:b w:val="0"/>
          <w:caps w:val="0"/>
          <w:sz w:val="32"/>
          <w:u w:val="single"/>
          <w:lang w:eastAsia="zh-CN"/>
        </w:rPr>
        <w:fldChar w:fldCharType="separate"/>
      </w:r>
      <w:hyperlink w:anchor="_Toc119066524" w:history="1">
        <w:r w:rsidR="0029018E" w:rsidRPr="00287F48">
          <w:rPr>
            <w:rStyle w:val="aa"/>
            <w:rFonts w:asciiTheme="minorEastAsia" w:hAnsiTheme="minorEastAsia" w:cs="Times New Roman" w:hint="eastAsia"/>
            <w:noProof/>
            <w:spacing w:val="-1"/>
            <w:lang w:eastAsia="zh-CN"/>
          </w:rPr>
          <w:t>摘要</w:t>
        </w:r>
        <w:r w:rsidR="00960146" w:rsidRPr="00960146">
          <w:rPr>
            <w:rStyle w:val="aa"/>
            <w:rFonts w:asciiTheme="minorEastAsia" w:hAnsiTheme="minorEastAsia" w:cs="Times New Roman"/>
            <w:noProof/>
            <w:spacing w:val="-1"/>
            <w:lang w:eastAsia="zh-CN"/>
          </w:rPr>
          <w:t>Abstract</w:t>
        </w:r>
        <w:r w:rsidR="0029018E">
          <w:rPr>
            <w:noProof/>
            <w:webHidden/>
          </w:rPr>
          <w:tab/>
        </w:r>
        <w:r w:rsidR="008C3144">
          <w:rPr>
            <w:noProof/>
            <w:webHidden/>
          </w:rPr>
          <w:t>I</w:t>
        </w:r>
      </w:hyperlink>
    </w:p>
    <w:p w14:paraId="371012AC" w14:textId="5C9DC864"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25" w:history="1">
        <w:r w:rsidR="0029018E" w:rsidRPr="00287F48">
          <w:rPr>
            <w:rStyle w:val="aa"/>
            <w:rFonts w:ascii="宋体" w:hAnsi="宋体" w:cs="宋体" w:hint="eastAsia"/>
            <w:noProof/>
            <w:spacing w:val="1"/>
            <w:lang w:eastAsia="zh-CN"/>
          </w:rPr>
          <w:t>目录</w:t>
        </w:r>
        <w:r w:rsidR="00EC0D96" w:rsidRPr="00EC0D96">
          <w:rPr>
            <w:rStyle w:val="aa"/>
            <w:rFonts w:ascii="宋体" w:hAnsi="宋体" w:cs="宋体"/>
            <w:noProof/>
            <w:spacing w:val="1"/>
            <w:lang w:eastAsia="zh-CN"/>
          </w:rPr>
          <w:t>Table of Contents</w:t>
        </w:r>
        <w:r w:rsidR="0029018E">
          <w:rPr>
            <w:noProof/>
            <w:webHidden/>
          </w:rPr>
          <w:tab/>
        </w:r>
        <w:r w:rsidR="008C3144">
          <w:rPr>
            <w:noProof/>
            <w:webHidden/>
          </w:rPr>
          <w:t>II</w:t>
        </w:r>
      </w:hyperlink>
    </w:p>
    <w:p w14:paraId="7EA93423" w14:textId="454019CE"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26" w:history="1">
        <w:r w:rsidR="0029018E" w:rsidRPr="00287F48">
          <w:rPr>
            <w:rStyle w:val="aa"/>
            <w:rFonts w:asciiTheme="minorEastAsia" w:hAnsiTheme="minorEastAsia" w:hint="eastAsia"/>
            <w:noProof/>
            <w:lang w:eastAsia="zh-CN"/>
          </w:rPr>
          <w:t>第一章绪论</w:t>
        </w:r>
        <w:r w:rsidR="005D6766">
          <w:rPr>
            <w:rStyle w:val="aa"/>
            <w:rFonts w:asciiTheme="minorEastAsia" w:hAnsiTheme="minorEastAsia" w:hint="eastAsia"/>
            <w:noProof/>
            <w:lang w:eastAsia="zh-CN"/>
          </w:rPr>
          <w:t>I</w:t>
        </w:r>
        <w:r w:rsidR="005D6766" w:rsidRPr="005D6766">
          <w:rPr>
            <w:rStyle w:val="aa"/>
            <w:rFonts w:asciiTheme="minorEastAsia" w:hAnsiTheme="minorEastAsia"/>
            <w:noProof/>
            <w:lang w:eastAsia="zh-CN"/>
          </w:rPr>
          <w:t>ntroduction</w:t>
        </w:r>
        <w:r w:rsidR="0029018E">
          <w:rPr>
            <w:noProof/>
            <w:webHidden/>
          </w:rPr>
          <w:tab/>
        </w:r>
        <w:r w:rsidR="000214F7">
          <w:rPr>
            <w:noProof/>
            <w:webHidden/>
          </w:rPr>
          <w:fldChar w:fldCharType="begin"/>
        </w:r>
        <w:r w:rsidR="0029018E">
          <w:rPr>
            <w:noProof/>
            <w:webHidden/>
          </w:rPr>
          <w:instrText xml:space="preserve"> PAGEREF _Toc119066526 \h </w:instrText>
        </w:r>
        <w:r w:rsidR="000214F7">
          <w:rPr>
            <w:noProof/>
            <w:webHidden/>
          </w:rPr>
        </w:r>
        <w:r w:rsidR="000214F7">
          <w:rPr>
            <w:noProof/>
            <w:webHidden/>
          </w:rPr>
          <w:fldChar w:fldCharType="separate"/>
        </w:r>
        <w:r w:rsidR="0029018E">
          <w:rPr>
            <w:noProof/>
            <w:webHidden/>
          </w:rPr>
          <w:t>1</w:t>
        </w:r>
        <w:r w:rsidR="000214F7">
          <w:rPr>
            <w:noProof/>
            <w:webHidden/>
          </w:rPr>
          <w:fldChar w:fldCharType="end"/>
        </w:r>
      </w:hyperlink>
    </w:p>
    <w:p w14:paraId="3C4212E2" w14:textId="63038A44"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27" w:history="1">
        <w:r w:rsidR="0029018E" w:rsidRPr="00287F48">
          <w:rPr>
            <w:rStyle w:val="aa"/>
            <w:rFonts w:ascii="Times New Roman" w:eastAsia="Times New Roman" w:hAnsi="Times New Roman" w:cs="Times New Roman"/>
            <w:noProof/>
            <w:lang w:eastAsia="zh-CN"/>
          </w:rPr>
          <w:t xml:space="preserve">1.1 </w:t>
        </w:r>
        <w:r w:rsidR="0029018E" w:rsidRPr="00287F48">
          <w:rPr>
            <w:rStyle w:val="aa"/>
            <w:rFonts w:ascii="宋体" w:hAnsi="宋体" w:cs="宋体" w:hint="eastAsia"/>
            <w:noProof/>
            <w:spacing w:val="1"/>
            <w:lang w:eastAsia="zh-CN"/>
          </w:rPr>
          <w:t>研究背景与问题陈述</w:t>
        </w:r>
        <w:r w:rsidR="005D6766" w:rsidRPr="005D6766">
          <w:rPr>
            <w:rStyle w:val="aa"/>
            <w:rFonts w:ascii="宋体" w:hAnsi="宋体" w:cs="宋体"/>
            <w:noProof/>
            <w:spacing w:val="1"/>
            <w:lang w:eastAsia="zh-CN"/>
          </w:rPr>
          <w:t>Research Background and Problem Statement</w:t>
        </w:r>
        <w:r w:rsidR="0029018E">
          <w:rPr>
            <w:noProof/>
            <w:webHidden/>
          </w:rPr>
          <w:tab/>
        </w:r>
        <w:r w:rsidR="000214F7">
          <w:rPr>
            <w:noProof/>
            <w:webHidden/>
          </w:rPr>
          <w:fldChar w:fldCharType="begin"/>
        </w:r>
        <w:r w:rsidR="0029018E">
          <w:rPr>
            <w:noProof/>
            <w:webHidden/>
          </w:rPr>
          <w:instrText xml:space="preserve"> PAGEREF _Toc119066527 \h </w:instrText>
        </w:r>
        <w:r w:rsidR="000214F7">
          <w:rPr>
            <w:noProof/>
            <w:webHidden/>
          </w:rPr>
        </w:r>
        <w:r w:rsidR="000214F7">
          <w:rPr>
            <w:noProof/>
            <w:webHidden/>
          </w:rPr>
          <w:fldChar w:fldCharType="separate"/>
        </w:r>
        <w:r w:rsidR="0029018E">
          <w:rPr>
            <w:noProof/>
            <w:webHidden/>
          </w:rPr>
          <w:t>1</w:t>
        </w:r>
        <w:r w:rsidR="000214F7">
          <w:rPr>
            <w:noProof/>
            <w:webHidden/>
          </w:rPr>
          <w:fldChar w:fldCharType="end"/>
        </w:r>
      </w:hyperlink>
    </w:p>
    <w:p w14:paraId="4DDB3ECB" w14:textId="55000246"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28" w:history="1">
        <w:r w:rsidR="0029018E" w:rsidRPr="00287F48">
          <w:rPr>
            <w:rStyle w:val="aa"/>
            <w:rFonts w:ascii="Times New Roman" w:eastAsia="Times New Roman" w:hAnsi="Times New Roman" w:cs="Times New Roman"/>
            <w:noProof/>
            <w:lang w:eastAsia="zh-CN"/>
          </w:rPr>
          <w:t xml:space="preserve">1.2 </w:t>
        </w:r>
        <w:r w:rsidR="0029018E" w:rsidRPr="00287F48">
          <w:rPr>
            <w:rStyle w:val="aa"/>
            <w:rFonts w:ascii="宋体" w:hAnsi="宋体" w:cs="宋体" w:hint="eastAsia"/>
            <w:noProof/>
            <w:spacing w:val="1"/>
            <w:lang w:eastAsia="zh-CN"/>
          </w:rPr>
          <w:t>相关研究现状及本研究的思路</w:t>
        </w:r>
        <w:r w:rsidR="007F7A80" w:rsidRPr="007F7A80">
          <w:rPr>
            <w:rStyle w:val="aa"/>
            <w:rFonts w:ascii="宋体" w:hAnsi="宋体" w:cs="宋体"/>
            <w:noProof/>
            <w:spacing w:val="1"/>
            <w:lang w:eastAsia="zh-CN"/>
          </w:rPr>
          <w:t>Prior Work</w:t>
        </w:r>
        <w:r w:rsidR="0029018E">
          <w:rPr>
            <w:noProof/>
            <w:webHidden/>
          </w:rPr>
          <w:tab/>
        </w:r>
        <w:r w:rsidR="000214F7">
          <w:rPr>
            <w:noProof/>
            <w:webHidden/>
          </w:rPr>
          <w:fldChar w:fldCharType="begin"/>
        </w:r>
        <w:r w:rsidR="0029018E">
          <w:rPr>
            <w:noProof/>
            <w:webHidden/>
          </w:rPr>
          <w:instrText xml:space="preserve"> PAGEREF _Toc119066528 \h </w:instrText>
        </w:r>
        <w:r w:rsidR="000214F7">
          <w:rPr>
            <w:noProof/>
            <w:webHidden/>
          </w:rPr>
        </w:r>
        <w:r w:rsidR="000214F7">
          <w:rPr>
            <w:noProof/>
            <w:webHidden/>
          </w:rPr>
          <w:fldChar w:fldCharType="separate"/>
        </w:r>
        <w:r w:rsidR="0029018E">
          <w:rPr>
            <w:noProof/>
            <w:webHidden/>
          </w:rPr>
          <w:t>1</w:t>
        </w:r>
        <w:r w:rsidR="000214F7">
          <w:rPr>
            <w:noProof/>
            <w:webHidden/>
          </w:rPr>
          <w:fldChar w:fldCharType="end"/>
        </w:r>
      </w:hyperlink>
    </w:p>
    <w:p w14:paraId="6F04D1A7" w14:textId="27CA399E"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29" w:history="1">
        <w:r w:rsidR="0029018E" w:rsidRPr="00287F48">
          <w:rPr>
            <w:rStyle w:val="aa"/>
            <w:rFonts w:ascii="Times New Roman" w:eastAsia="Times New Roman" w:hAnsi="Times New Roman" w:cs="Times New Roman"/>
            <w:noProof/>
            <w:lang w:eastAsia="zh-CN"/>
          </w:rPr>
          <w:t xml:space="preserve">1.3 </w:t>
        </w:r>
        <w:r w:rsidR="0029018E" w:rsidRPr="00287F48">
          <w:rPr>
            <w:rStyle w:val="aa"/>
            <w:rFonts w:ascii="宋体" w:hAnsi="宋体" w:cs="宋体" w:hint="eastAsia"/>
            <w:noProof/>
            <w:spacing w:val="1"/>
            <w:lang w:eastAsia="zh-CN"/>
          </w:rPr>
          <w:t>本文研究内容</w:t>
        </w:r>
        <w:r w:rsidR="0080029C" w:rsidRPr="0080029C">
          <w:rPr>
            <w:rStyle w:val="aa"/>
            <w:rFonts w:ascii="宋体" w:hAnsi="宋体" w:cs="宋体"/>
            <w:noProof/>
            <w:spacing w:val="1"/>
            <w:lang w:eastAsia="zh-CN"/>
          </w:rPr>
          <w:t>Research content</w:t>
        </w:r>
        <w:r w:rsidR="0029018E">
          <w:rPr>
            <w:noProof/>
            <w:webHidden/>
          </w:rPr>
          <w:tab/>
        </w:r>
        <w:r w:rsidR="000214F7">
          <w:rPr>
            <w:noProof/>
            <w:webHidden/>
          </w:rPr>
          <w:fldChar w:fldCharType="begin"/>
        </w:r>
        <w:r w:rsidR="0029018E">
          <w:rPr>
            <w:noProof/>
            <w:webHidden/>
          </w:rPr>
          <w:instrText xml:space="preserve"> PAGEREF _Toc119066529 \h </w:instrText>
        </w:r>
        <w:r w:rsidR="000214F7">
          <w:rPr>
            <w:noProof/>
            <w:webHidden/>
          </w:rPr>
        </w:r>
        <w:r w:rsidR="000214F7">
          <w:rPr>
            <w:noProof/>
            <w:webHidden/>
          </w:rPr>
          <w:fldChar w:fldCharType="separate"/>
        </w:r>
        <w:r w:rsidR="0029018E">
          <w:rPr>
            <w:noProof/>
            <w:webHidden/>
          </w:rPr>
          <w:t>2</w:t>
        </w:r>
        <w:r w:rsidR="000214F7">
          <w:rPr>
            <w:noProof/>
            <w:webHidden/>
          </w:rPr>
          <w:fldChar w:fldCharType="end"/>
        </w:r>
      </w:hyperlink>
    </w:p>
    <w:p w14:paraId="26EBE0B1" w14:textId="6E8C2BE1"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0" w:history="1">
        <w:r w:rsidR="0029018E" w:rsidRPr="00287F48">
          <w:rPr>
            <w:rStyle w:val="aa"/>
            <w:rFonts w:ascii="宋体" w:hAnsi="宋体" w:cs="宋体" w:hint="eastAsia"/>
            <w:noProof/>
            <w:spacing w:val="1"/>
            <w:lang w:eastAsia="zh-CN"/>
          </w:rPr>
          <w:t>第二</w:t>
        </w:r>
        <w:r w:rsidR="0029018E" w:rsidRPr="00287F48">
          <w:rPr>
            <w:rStyle w:val="aa"/>
            <w:rFonts w:ascii="宋体" w:hAnsi="宋体" w:cs="宋体" w:hint="eastAsia"/>
            <w:noProof/>
            <w:lang w:eastAsia="zh-CN"/>
          </w:rPr>
          <w:t>章</w:t>
        </w:r>
        <w:r w:rsidR="0029018E" w:rsidRPr="00287F48">
          <w:rPr>
            <w:rStyle w:val="aa"/>
            <w:rFonts w:ascii="宋体" w:hAnsi="宋体" w:cs="宋体" w:hint="eastAsia"/>
            <w:noProof/>
            <w:spacing w:val="1"/>
            <w:lang w:eastAsia="zh-CN"/>
          </w:rPr>
          <w:t>硬件及功能设计</w:t>
        </w:r>
        <w:r w:rsidR="00D04194" w:rsidRPr="00D04194">
          <w:rPr>
            <w:rStyle w:val="aa"/>
            <w:rFonts w:ascii="宋体" w:hAnsi="宋体" w:cs="宋体"/>
            <w:noProof/>
            <w:spacing w:val="1"/>
            <w:lang w:eastAsia="zh-CN"/>
          </w:rPr>
          <w:t>Hardware and functional design</w:t>
        </w:r>
        <w:r w:rsidR="0029018E">
          <w:rPr>
            <w:noProof/>
            <w:webHidden/>
          </w:rPr>
          <w:tab/>
        </w:r>
        <w:r w:rsidR="000214F7">
          <w:rPr>
            <w:noProof/>
            <w:webHidden/>
          </w:rPr>
          <w:fldChar w:fldCharType="begin"/>
        </w:r>
        <w:r w:rsidR="0029018E">
          <w:rPr>
            <w:noProof/>
            <w:webHidden/>
          </w:rPr>
          <w:instrText xml:space="preserve"> PAGEREF _Toc119066530 \h </w:instrText>
        </w:r>
        <w:r w:rsidR="000214F7">
          <w:rPr>
            <w:noProof/>
            <w:webHidden/>
          </w:rPr>
        </w:r>
        <w:r w:rsidR="000214F7">
          <w:rPr>
            <w:noProof/>
            <w:webHidden/>
          </w:rPr>
          <w:fldChar w:fldCharType="separate"/>
        </w:r>
        <w:r w:rsidR="0029018E">
          <w:rPr>
            <w:noProof/>
            <w:webHidden/>
          </w:rPr>
          <w:t>4</w:t>
        </w:r>
        <w:r w:rsidR="000214F7">
          <w:rPr>
            <w:noProof/>
            <w:webHidden/>
          </w:rPr>
          <w:fldChar w:fldCharType="end"/>
        </w:r>
      </w:hyperlink>
    </w:p>
    <w:p w14:paraId="4217A4DE" w14:textId="63F601C1"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1" w:history="1">
        <w:r w:rsidR="0029018E" w:rsidRPr="00287F48">
          <w:rPr>
            <w:rStyle w:val="aa"/>
            <w:rFonts w:ascii="Times New Roman" w:eastAsia="Times New Roman" w:hAnsi="Times New Roman" w:cs="Times New Roman"/>
            <w:noProof/>
            <w:lang w:eastAsia="zh-CN"/>
          </w:rPr>
          <w:t xml:space="preserve">2.1 </w:t>
        </w:r>
        <w:r w:rsidR="0029018E" w:rsidRPr="00287F48">
          <w:rPr>
            <w:rStyle w:val="aa"/>
            <w:rFonts w:ascii="宋体" w:hAnsi="宋体" w:cs="宋体" w:hint="eastAsia"/>
            <w:noProof/>
            <w:spacing w:val="1"/>
            <w:lang w:eastAsia="zh-CN"/>
          </w:rPr>
          <w:t>功能模块的选择</w:t>
        </w:r>
        <w:r w:rsidR="002D01BB" w:rsidRPr="002D01BB">
          <w:rPr>
            <w:rStyle w:val="aa"/>
            <w:rFonts w:ascii="宋体" w:hAnsi="宋体" w:cs="宋体"/>
            <w:noProof/>
            <w:spacing w:val="1"/>
            <w:lang w:eastAsia="zh-CN"/>
          </w:rPr>
          <w:t>selection of</w:t>
        </w:r>
        <w:r w:rsidR="002D01BB">
          <w:rPr>
            <w:rStyle w:val="aa"/>
            <w:rFonts w:ascii="宋体" w:hAnsi="宋体" w:cs="宋体"/>
            <w:noProof/>
            <w:spacing w:val="1"/>
            <w:lang w:eastAsia="zh-CN"/>
          </w:rPr>
          <w:t xml:space="preserve"> </w:t>
        </w:r>
        <w:r w:rsidR="002D01BB" w:rsidRPr="002D01BB">
          <w:rPr>
            <w:rStyle w:val="aa"/>
            <w:rFonts w:ascii="宋体" w:hAnsi="宋体" w:cs="宋体"/>
            <w:noProof/>
            <w:spacing w:val="1"/>
            <w:lang w:eastAsia="zh-CN"/>
          </w:rPr>
          <w:t>functional modules</w:t>
        </w:r>
        <w:r w:rsidR="0029018E">
          <w:rPr>
            <w:noProof/>
            <w:webHidden/>
          </w:rPr>
          <w:tab/>
        </w:r>
        <w:r w:rsidR="000214F7">
          <w:rPr>
            <w:noProof/>
            <w:webHidden/>
          </w:rPr>
          <w:fldChar w:fldCharType="begin"/>
        </w:r>
        <w:r w:rsidR="0029018E">
          <w:rPr>
            <w:noProof/>
            <w:webHidden/>
          </w:rPr>
          <w:instrText xml:space="preserve"> PAGEREF _Toc119066531 \h </w:instrText>
        </w:r>
        <w:r w:rsidR="000214F7">
          <w:rPr>
            <w:noProof/>
            <w:webHidden/>
          </w:rPr>
        </w:r>
        <w:r w:rsidR="000214F7">
          <w:rPr>
            <w:noProof/>
            <w:webHidden/>
          </w:rPr>
          <w:fldChar w:fldCharType="separate"/>
        </w:r>
        <w:r w:rsidR="0029018E">
          <w:rPr>
            <w:noProof/>
            <w:webHidden/>
          </w:rPr>
          <w:t>4</w:t>
        </w:r>
        <w:r w:rsidR="000214F7">
          <w:rPr>
            <w:noProof/>
            <w:webHidden/>
          </w:rPr>
          <w:fldChar w:fldCharType="end"/>
        </w:r>
      </w:hyperlink>
    </w:p>
    <w:p w14:paraId="201CA5D4" w14:textId="4FC4C48A"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2" w:history="1">
        <w:r w:rsidR="0029018E" w:rsidRPr="00287F48">
          <w:rPr>
            <w:rStyle w:val="aa"/>
            <w:rFonts w:ascii="Times New Roman" w:eastAsia="Times New Roman" w:hAnsi="Times New Roman" w:cs="Times New Roman"/>
            <w:noProof/>
            <w:lang w:eastAsia="zh-CN"/>
          </w:rPr>
          <w:t>2.2</w:t>
        </w:r>
        <w:r w:rsidR="0029018E" w:rsidRPr="00287F48">
          <w:rPr>
            <w:rStyle w:val="aa"/>
            <w:rFonts w:ascii="宋体" w:hAnsi="宋体" w:cs="宋体" w:hint="eastAsia"/>
            <w:noProof/>
            <w:spacing w:val="1"/>
            <w:lang w:eastAsia="zh-CN"/>
          </w:rPr>
          <w:t>硬件原型搭建</w:t>
        </w:r>
        <w:r w:rsidR="0093795B" w:rsidRPr="0093795B">
          <w:rPr>
            <w:rStyle w:val="aa"/>
            <w:rFonts w:ascii="宋体" w:hAnsi="宋体" w:cs="宋体"/>
            <w:noProof/>
            <w:spacing w:val="1"/>
            <w:lang w:eastAsia="zh-CN"/>
          </w:rPr>
          <w:t>Hardware prototyping</w:t>
        </w:r>
        <w:r w:rsidR="0029018E">
          <w:rPr>
            <w:noProof/>
            <w:webHidden/>
          </w:rPr>
          <w:tab/>
        </w:r>
        <w:r w:rsidR="000214F7">
          <w:rPr>
            <w:noProof/>
            <w:webHidden/>
          </w:rPr>
          <w:fldChar w:fldCharType="begin"/>
        </w:r>
        <w:r w:rsidR="0029018E">
          <w:rPr>
            <w:noProof/>
            <w:webHidden/>
          </w:rPr>
          <w:instrText xml:space="preserve"> PAGEREF _Toc119066532 \h </w:instrText>
        </w:r>
        <w:r w:rsidR="000214F7">
          <w:rPr>
            <w:noProof/>
            <w:webHidden/>
          </w:rPr>
        </w:r>
        <w:r w:rsidR="000214F7">
          <w:rPr>
            <w:noProof/>
            <w:webHidden/>
          </w:rPr>
          <w:fldChar w:fldCharType="separate"/>
        </w:r>
        <w:r w:rsidR="0029018E">
          <w:rPr>
            <w:noProof/>
            <w:webHidden/>
          </w:rPr>
          <w:t>6</w:t>
        </w:r>
        <w:r w:rsidR="000214F7">
          <w:rPr>
            <w:noProof/>
            <w:webHidden/>
          </w:rPr>
          <w:fldChar w:fldCharType="end"/>
        </w:r>
      </w:hyperlink>
    </w:p>
    <w:p w14:paraId="06126CF1" w14:textId="6D4A80EE"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3" w:history="1">
        <w:r w:rsidR="0029018E" w:rsidRPr="00287F48">
          <w:rPr>
            <w:rStyle w:val="aa"/>
            <w:rFonts w:ascii="Times New Roman" w:eastAsia="Times New Roman" w:hAnsi="Times New Roman" w:cs="Times New Roman"/>
            <w:noProof/>
            <w:lang w:eastAsia="zh-CN"/>
          </w:rPr>
          <w:t>2.3</w:t>
        </w:r>
        <w:r w:rsidR="0029018E" w:rsidRPr="00287F48">
          <w:rPr>
            <w:rStyle w:val="aa"/>
            <w:rFonts w:ascii="宋体" w:hAnsi="宋体" w:cs="宋体" w:hint="eastAsia"/>
            <w:noProof/>
            <w:lang w:eastAsia="zh-CN"/>
          </w:rPr>
          <w:t>采集功能的实现</w:t>
        </w:r>
        <w:r w:rsidR="00192A24" w:rsidRPr="00192A24">
          <w:rPr>
            <w:rStyle w:val="aa"/>
            <w:rFonts w:ascii="宋体" w:hAnsi="宋体" w:cs="宋体"/>
            <w:noProof/>
            <w:lang w:eastAsia="zh-CN"/>
          </w:rPr>
          <w:t>Realization of Data Collection</w:t>
        </w:r>
        <w:r w:rsidR="0029018E">
          <w:rPr>
            <w:noProof/>
            <w:webHidden/>
          </w:rPr>
          <w:tab/>
        </w:r>
        <w:r w:rsidR="000214F7">
          <w:rPr>
            <w:noProof/>
            <w:webHidden/>
          </w:rPr>
          <w:fldChar w:fldCharType="begin"/>
        </w:r>
        <w:r w:rsidR="0029018E">
          <w:rPr>
            <w:noProof/>
            <w:webHidden/>
          </w:rPr>
          <w:instrText xml:space="preserve"> PAGEREF _Toc119066533 \h </w:instrText>
        </w:r>
        <w:r w:rsidR="000214F7">
          <w:rPr>
            <w:noProof/>
            <w:webHidden/>
          </w:rPr>
        </w:r>
        <w:r w:rsidR="000214F7">
          <w:rPr>
            <w:noProof/>
            <w:webHidden/>
          </w:rPr>
          <w:fldChar w:fldCharType="separate"/>
        </w:r>
        <w:r w:rsidR="0029018E">
          <w:rPr>
            <w:noProof/>
            <w:webHidden/>
          </w:rPr>
          <w:t>7</w:t>
        </w:r>
        <w:r w:rsidR="000214F7">
          <w:rPr>
            <w:noProof/>
            <w:webHidden/>
          </w:rPr>
          <w:fldChar w:fldCharType="end"/>
        </w:r>
      </w:hyperlink>
    </w:p>
    <w:p w14:paraId="0BEA1280" w14:textId="45D0D961"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4" w:history="1">
        <w:r w:rsidR="0029018E" w:rsidRPr="00287F48">
          <w:rPr>
            <w:rStyle w:val="aa"/>
            <w:rFonts w:ascii="Times New Roman" w:eastAsia="Times New Roman" w:hAnsi="Times New Roman" w:cs="Times New Roman"/>
            <w:noProof/>
            <w:lang w:eastAsia="zh-CN"/>
          </w:rPr>
          <w:t>2.4</w:t>
        </w:r>
        <w:bookmarkStart w:id="4" w:name="OLE_LINK4"/>
        <w:r w:rsidR="0029018E" w:rsidRPr="00287F48">
          <w:rPr>
            <w:rStyle w:val="aa"/>
            <w:rFonts w:ascii="宋体" w:hAnsi="宋体" w:cs="宋体" w:hint="eastAsia"/>
            <w:noProof/>
            <w:spacing w:val="1"/>
            <w:lang w:eastAsia="zh-CN"/>
          </w:rPr>
          <w:t>网页</w:t>
        </w:r>
        <w:r w:rsidR="0029018E" w:rsidRPr="00287F48">
          <w:rPr>
            <w:rStyle w:val="aa"/>
            <w:rFonts w:ascii="PMingLiU" w:hAnsi="PMingLiU" w:cs="宋体" w:hint="eastAsia"/>
            <w:noProof/>
            <w:spacing w:val="1"/>
            <w:lang w:eastAsia="zh-CN"/>
          </w:rPr>
          <w:t>用户</w:t>
        </w:r>
        <w:r w:rsidR="0029018E" w:rsidRPr="00287F48">
          <w:rPr>
            <w:rStyle w:val="aa"/>
            <w:rFonts w:ascii="宋体" w:hAnsi="宋体" w:cs="宋体" w:hint="eastAsia"/>
            <w:noProof/>
            <w:spacing w:val="1"/>
            <w:lang w:eastAsia="zh-CN"/>
          </w:rPr>
          <w:t>端的服务实现</w:t>
        </w:r>
        <w:bookmarkEnd w:id="4"/>
        <w:r w:rsidR="00806F22" w:rsidRPr="00806F22">
          <w:rPr>
            <w:rStyle w:val="aa"/>
            <w:rFonts w:ascii="宋体" w:hAnsi="宋体" w:cs="宋体"/>
            <w:noProof/>
            <w:spacing w:val="1"/>
            <w:lang w:eastAsia="zh-CN"/>
          </w:rPr>
          <w:t>client-side Web application</w:t>
        </w:r>
        <w:r w:rsidR="0029018E">
          <w:rPr>
            <w:noProof/>
            <w:webHidden/>
          </w:rPr>
          <w:tab/>
        </w:r>
        <w:r w:rsidR="000214F7">
          <w:rPr>
            <w:noProof/>
            <w:webHidden/>
          </w:rPr>
          <w:fldChar w:fldCharType="begin"/>
        </w:r>
        <w:r w:rsidR="0029018E">
          <w:rPr>
            <w:noProof/>
            <w:webHidden/>
          </w:rPr>
          <w:instrText xml:space="preserve"> PAGEREF _Toc119066534 \h </w:instrText>
        </w:r>
        <w:r w:rsidR="000214F7">
          <w:rPr>
            <w:noProof/>
            <w:webHidden/>
          </w:rPr>
        </w:r>
        <w:r w:rsidR="000214F7">
          <w:rPr>
            <w:noProof/>
            <w:webHidden/>
          </w:rPr>
          <w:fldChar w:fldCharType="separate"/>
        </w:r>
        <w:r w:rsidR="0029018E">
          <w:rPr>
            <w:noProof/>
            <w:webHidden/>
          </w:rPr>
          <w:t>9</w:t>
        </w:r>
        <w:r w:rsidR="000214F7">
          <w:rPr>
            <w:noProof/>
            <w:webHidden/>
          </w:rPr>
          <w:fldChar w:fldCharType="end"/>
        </w:r>
      </w:hyperlink>
    </w:p>
    <w:p w14:paraId="2DD46DC7" w14:textId="13BE7D0F"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5" w:history="1">
        <w:r w:rsidR="0029018E" w:rsidRPr="00287F48">
          <w:rPr>
            <w:rStyle w:val="aa"/>
            <w:rFonts w:ascii="宋体" w:hAnsi="宋体" w:cs="宋体" w:hint="eastAsia"/>
            <w:noProof/>
            <w:spacing w:val="1"/>
            <w:lang w:eastAsia="zh-CN"/>
          </w:rPr>
          <w:t>第三</w:t>
        </w:r>
        <w:r w:rsidR="0029018E" w:rsidRPr="00287F48">
          <w:rPr>
            <w:rStyle w:val="aa"/>
            <w:rFonts w:ascii="宋体" w:hAnsi="宋体" w:cs="宋体" w:hint="eastAsia"/>
            <w:noProof/>
            <w:lang w:eastAsia="zh-CN"/>
          </w:rPr>
          <w:t>章</w:t>
        </w:r>
        <w:bookmarkStart w:id="5" w:name="OLE_LINK5"/>
        <w:r w:rsidR="0029018E" w:rsidRPr="00287F48">
          <w:rPr>
            <w:rStyle w:val="aa"/>
            <w:rFonts w:ascii="宋体" w:hAnsi="宋体" w:cs="宋体" w:hint="eastAsia"/>
            <w:noProof/>
            <w:spacing w:val="1"/>
            <w:lang w:eastAsia="zh-CN"/>
          </w:rPr>
          <w:t>咳嗽音信号数据与模型开发</w:t>
        </w:r>
        <w:bookmarkEnd w:id="5"/>
        <w:r w:rsidR="00806F22" w:rsidRPr="00806F22">
          <w:rPr>
            <w:rStyle w:val="aa"/>
            <w:rFonts w:ascii="宋体" w:hAnsi="宋体" w:cs="宋体"/>
            <w:noProof/>
            <w:spacing w:val="1"/>
            <w:lang w:eastAsia="zh-CN"/>
          </w:rPr>
          <w:t>cough dataset and modeling</w:t>
        </w:r>
        <w:r w:rsidR="0029018E">
          <w:rPr>
            <w:noProof/>
            <w:webHidden/>
          </w:rPr>
          <w:tab/>
        </w:r>
        <w:r w:rsidR="000214F7">
          <w:rPr>
            <w:noProof/>
            <w:webHidden/>
          </w:rPr>
          <w:fldChar w:fldCharType="begin"/>
        </w:r>
        <w:r w:rsidR="0029018E">
          <w:rPr>
            <w:noProof/>
            <w:webHidden/>
          </w:rPr>
          <w:instrText xml:space="preserve"> PAGEREF _Toc119066535 \h </w:instrText>
        </w:r>
        <w:r w:rsidR="000214F7">
          <w:rPr>
            <w:noProof/>
            <w:webHidden/>
          </w:rPr>
        </w:r>
        <w:r w:rsidR="000214F7">
          <w:rPr>
            <w:noProof/>
            <w:webHidden/>
          </w:rPr>
          <w:fldChar w:fldCharType="separate"/>
        </w:r>
        <w:r w:rsidR="0029018E">
          <w:rPr>
            <w:noProof/>
            <w:webHidden/>
          </w:rPr>
          <w:t>10</w:t>
        </w:r>
        <w:r w:rsidR="000214F7">
          <w:rPr>
            <w:noProof/>
            <w:webHidden/>
          </w:rPr>
          <w:fldChar w:fldCharType="end"/>
        </w:r>
      </w:hyperlink>
    </w:p>
    <w:p w14:paraId="49842463" w14:textId="61C6CD94"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6" w:history="1">
        <w:r w:rsidR="0029018E" w:rsidRPr="00287F48">
          <w:rPr>
            <w:rStyle w:val="aa"/>
            <w:rFonts w:ascii="Times New Roman" w:eastAsia="Times New Roman" w:hAnsi="Times New Roman" w:cs="Times New Roman"/>
            <w:noProof/>
            <w:lang w:eastAsia="zh-CN"/>
          </w:rPr>
          <w:t xml:space="preserve">3.1 </w:t>
        </w:r>
        <w:r w:rsidR="0029018E" w:rsidRPr="00287F48">
          <w:rPr>
            <w:rStyle w:val="aa"/>
            <w:rFonts w:ascii="宋体" w:hAnsi="宋体" w:cs="宋体" w:hint="eastAsia"/>
            <w:noProof/>
            <w:spacing w:val="1"/>
            <w:lang w:eastAsia="zh-CN"/>
          </w:rPr>
          <w:t>数据</w:t>
        </w:r>
        <w:r w:rsidR="0029018E" w:rsidRPr="00287F48">
          <w:rPr>
            <w:rStyle w:val="aa"/>
            <w:rFonts w:ascii="宋体" w:hAnsi="宋体" w:cs="宋体" w:hint="eastAsia"/>
            <w:noProof/>
            <w:spacing w:val="-1"/>
            <w:lang w:eastAsia="zh-CN"/>
          </w:rPr>
          <w:t>收集</w:t>
        </w:r>
        <w:r w:rsidR="009B5FDF" w:rsidRPr="009B5FDF">
          <w:rPr>
            <w:rStyle w:val="aa"/>
            <w:rFonts w:ascii="宋体" w:hAnsi="宋体" w:cs="宋体"/>
            <w:noProof/>
            <w:spacing w:val="-1"/>
            <w:lang w:eastAsia="zh-CN"/>
          </w:rPr>
          <w:t>Data Collection</w:t>
        </w:r>
        <w:r w:rsidR="0029018E">
          <w:rPr>
            <w:noProof/>
            <w:webHidden/>
          </w:rPr>
          <w:tab/>
        </w:r>
        <w:r w:rsidR="000214F7">
          <w:rPr>
            <w:noProof/>
            <w:webHidden/>
          </w:rPr>
          <w:fldChar w:fldCharType="begin"/>
        </w:r>
        <w:r w:rsidR="0029018E">
          <w:rPr>
            <w:noProof/>
            <w:webHidden/>
          </w:rPr>
          <w:instrText xml:space="preserve"> PAGEREF _Toc119066536 \h </w:instrText>
        </w:r>
        <w:r w:rsidR="000214F7">
          <w:rPr>
            <w:noProof/>
            <w:webHidden/>
          </w:rPr>
        </w:r>
        <w:r w:rsidR="000214F7">
          <w:rPr>
            <w:noProof/>
            <w:webHidden/>
          </w:rPr>
          <w:fldChar w:fldCharType="separate"/>
        </w:r>
        <w:r w:rsidR="0029018E">
          <w:rPr>
            <w:noProof/>
            <w:webHidden/>
          </w:rPr>
          <w:t>10</w:t>
        </w:r>
        <w:r w:rsidR="000214F7">
          <w:rPr>
            <w:noProof/>
            <w:webHidden/>
          </w:rPr>
          <w:fldChar w:fldCharType="end"/>
        </w:r>
      </w:hyperlink>
    </w:p>
    <w:p w14:paraId="6D74D389" w14:textId="40B067FA"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7" w:history="1">
        <w:r w:rsidR="0029018E" w:rsidRPr="00287F48">
          <w:rPr>
            <w:rStyle w:val="aa"/>
            <w:rFonts w:ascii="Times New Roman" w:eastAsia="Times New Roman" w:hAnsi="Times New Roman" w:cs="Times New Roman"/>
            <w:noProof/>
            <w:lang w:eastAsia="zh-CN"/>
          </w:rPr>
          <w:t>3.2</w:t>
        </w:r>
        <w:r w:rsidR="0029018E" w:rsidRPr="00287F48">
          <w:rPr>
            <w:rStyle w:val="aa"/>
            <w:rFonts w:ascii="宋体" w:hAnsi="宋体" w:cs="宋体" w:hint="eastAsia"/>
            <w:noProof/>
            <w:spacing w:val="1"/>
            <w:lang w:eastAsia="zh-CN"/>
          </w:rPr>
          <w:t>数据预处理</w:t>
        </w:r>
        <w:r w:rsidR="009B5FDF" w:rsidRPr="009B5FDF">
          <w:rPr>
            <w:rStyle w:val="aa"/>
            <w:rFonts w:ascii="宋体" w:hAnsi="宋体" w:cs="宋体"/>
            <w:noProof/>
            <w:spacing w:val="1"/>
            <w:lang w:eastAsia="zh-CN"/>
          </w:rPr>
          <w:t>Data pre-processing</w:t>
        </w:r>
        <w:r w:rsidR="0029018E">
          <w:rPr>
            <w:noProof/>
            <w:webHidden/>
          </w:rPr>
          <w:tab/>
        </w:r>
        <w:r w:rsidR="000214F7">
          <w:rPr>
            <w:noProof/>
            <w:webHidden/>
          </w:rPr>
          <w:fldChar w:fldCharType="begin"/>
        </w:r>
        <w:r w:rsidR="0029018E">
          <w:rPr>
            <w:noProof/>
            <w:webHidden/>
          </w:rPr>
          <w:instrText xml:space="preserve"> PAGEREF _Toc119066537 \h </w:instrText>
        </w:r>
        <w:r w:rsidR="000214F7">
          <w:rPr>
            <w:noProof/>
            <w:webHidden/>
          </w:rPr>
        </w:r>
        <w:r w:rsidR="000214F7">
          <w:rPr>
            <w:noProof/>
            <w:webHidden/>
          </w:rPr>
          <w:fldChar w:fldCharType="separate"/>
        </w:r>
        <w:r w:rsidR="0029018E">
          <w:rPr>
            <w:noProof/>
            <w:webHidden/>
          </w:rPr>
          <w:t>10</w:t>
        </w:r>
        <w:r w:rsidR="000214F7">
          <w:rPr>
            <w:noProof/>
            <w:webHidden/>
          </w:rPr>
          <w:fldChar w:fldCharType="end"/>
        </w:r>
      </w:hyperlink>
    </w:p>
    <w:p w14:paraId="35E42C5A" w14:textId="3E9B7C93"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8" w:history="1">
        <w:r w:rsidR="0029018E" w:rsidRPr="00287F48">
          <w:rPr>
            <w:rStyle w:val="aa"/>
            <w:rFonts w:ascii="Times New Roman" w:eastAsia="Times New Roman" w:hAnsi="Times New Roman" w:cs="Times New Roman"/>
            <w:noProof/>
            <w:lang w:eastAsia="zh-CN"/>
          </w:rPr>
          <w:t>3.3</w:t>
        </w:r>
        <w:r w:rsidR="0029018E" w:rsidRPr="00287F48">
          <w:rPr>
            <w:rStyle w:val="aa"/>
            <w:rFonts w:ascii="宋体" w:hAnsi="宋体" w:cs="宋体" w:hint="eastAsia"/>
            <w:noProof/>
            <w:spacing w:val="1"/>
            <w:lang w:eastAsia="zh-CN"/>
          </w:rPr>
          <w:t>模型</w:t>
        </w:r>
        <w:r w:rsidR="0029018E" w:rsidRPr="00287F48">
          <w:rPr>
            <w:rStyle w:val="aa"/>
            <w:rFonts w:ascii="宋体" w:hAnsi="宋体" w:cs="宋体" w:hint="eastAsia"/>
            <w:noProof/>
            <w:spacing w:val="-1"/>
            <w:lang w:eastAsia="zh-CN"/>
          </w:rPr>
          <w:t>架构</w:t>
        </w:r>
        <w:r w:rsidR="0068358C" w:rsidRPr="0068358C">
          <w:rPr>
            <w:rStyle w:val="aa"/>
            <w:rFonts w:ascii="宋体" w:hAnsi="宋体" w:cs="宋体"/>
            <w:noProof/>
            <w:spacing w:val="-1"/>
            <w:lang w:eastAsia="zh-CN"/>
          </w:rPr>
          <w:t xml:space="preserve">Model </w:t>
        </w:r>
        <w:r w:rsidR="0068358C">
          <w:rPr>
            <w:rStyle w:val="aa"/>
            <w:rFonts w:ascii="宋体" w:hAnsi="宋体" w:cs="宋体"/>
            <w:noProof/>
            <w:spacing w:val="-1"/>
            <w:lang w:eastAsia="zh-CN"/>
          </w:rPr>
          <w:t>structure</w:t>
        </w:r>
        <w:r w:rsidR="0029018E">
          <w:rPr>
            <w:noProof/>
            <w:webHidden/>
          </w:rPr>
          <w:tab/>
        </w:r>
        <w:r w:rsidR="000214F7">
          <w:rPr>
            <w:noProof/>
            <w:webHidden/>
          </w:rPr>
          <w:fldChar w:fldCharType="begin"/>
        </w:r>
        <w:r w:rsidR="0029018E">
          <w:rPr>
            <w:noProof/>
            <w:webHidden/>
          </w:rPr>
          <w:instrText xml:space="preserve"> PAGEREF _Toc119066538 \h </w:instrText>
        </w:r>
        <w:r w:rsidR="000214F7">
          <w:rPr>
            <w:noProof/>
            <w:webHidden/>
          </w:rPr>
        </w:r>
        <w:r w:rsidR="000214F7">
          <w:rPr>
            <w:noProof/>
            <w:webHidden/>
          </w:rPr>
          <w:fldChar w:fldCharType="separate"/>
        </w:r>
        <w:r w:rsidR="0029018E">
          <w:rPr>
            <w:noProof/>
            <w:webHidden/>
          </w:rPr>
          <w:t>10</w:t>
        </w:r>
        <w:r w:rsidR="000214F7">
          <w:rPr>
            <w:noProof/>
            <w:webHidden/>
          </w:rPr>
          <w:fldChar w:fldCharType="end"/>
        </w:r>
      </w:hyperlink>
    </w:p>
    <w:p w14:paraId="0D863CA9" w14:textId="0A7659EC"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39" w:history="1">
        <w:r w:rsidR="0029018E" w:rsidRPr="00287F48">
          <w:rPr>
            <w:rStyle w:val="aa"/>
            <w:rFonts w:ascii="Times New Roman" w:eastAsia="Times New Roman" w:hAnsi="Times New Roman" w:cs="Times New Roman"/>
            <w:noProof/>
            <w:lang w:eastAsia="zh-CN"/>
          </w:rPr>
          <w:t>3.4</w:t>
        </w:r>
        <w:r w:rsidR="0029018E" w:rsidRPr="00287F48">
          <w:rPr>
            <w:rStyle w:val="aa"/>
            <w:rFonts w:ascii="宋体" w:hAnsi="宋体" w:cs="宋体" w:hint="eastAsia"/>
            <w:noProof/>
            <w:spacing w:val="1"/>
            <w:lang w:eastAsia="zh-CN"/>
          </w:rPr>
          <w:t>模型</w:t>
        </w:r>
        <w:r w:rsidR="0029018E" w:rsidRPr="00287F48">
          <w:rPr>
            <w:rStyle w:val="aa"/>
            <w:rFonts w:ascii="宋体" w:hAnsi="宋体" w:cs="宋体" w:hint="eastAsia"/>
            <w:noProof/>
            <w:spacing w:val="-1"/>
            <w:lang w:eastAsia="zh-CN"/>
          </w:rPr>
          <w:t>主干</w:t>
        </w:r>
        <w:r w:rsidR="002A374C" w:rsidRPr="002A374C">
          <w:rPr>
            <w:rStyle w:val="aa"/>
            <w:rFonts w:ascii="宋体" w:hAnsi="宋体" w:cs="宋体"/>
            <w:noProof/>
            <w:spacing w:val="-1"/>
            <w:lang w:eastAsia="zh-CN"/>
          </w:rPr>
          <w:t>Algorithmic skeleton</w:t>
        </w:r>
        <w:r w:rsidR="0029018E">
          <w:rPr>
            <w:noProof/>
            <w:webHidden/>
          </w:rPr>
          <w:tab/>
        </w:r>
        <w:r w:rsidR="000214F7">
          <w:rPr>
            <w:noProof/>
            <w:webHidden/>
          </w:rPr>
          <w:fldChar w:fldCharType="begin"/>
        </w:r>
        <w:r w:rsidR="0029018E">
          <w:rPr>
            <w:noProof/>
            <w:webHidden/>
          </w:rPr>
          <w:instrText xml:space="preserve"> PAGEREF _Toc119066539 \h </w:instrText>
        </w:r>
        <w:r w:rsidR="000214F7">
          <w:rPr>
            <w:noProof/>
            <w:webHidden/>
          </w:rPr>
        </w:r>
        <w:r w:rsidR="000214F7">
          <w:rPr>
            <w:noProof/>
            <w:webHidden/>
          </w:rPr>
          <w:fldChar w:fldCharType="separate"/>
        </w:r>
        <w:r w:rsidR="0029018E">
          <w:rPr>
            <w:noProof/>
            <w:webHidden/>
          </w:rPr>
          <w:t>11</w:t>
        </w:r>
        <w:r w:rsidR="000214F7">
          <w:rPr>
            <w:noProof/>
            <w:webHidden/>
          </w:rPr>
          <w:fldChar w:fldCharType="end"/>
        </w:r>
      </w:hyperlink>
    </w:p>
    <w:p w14:paraId="71D1C934" w14:textId="7B532A80"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0" w:history="1">
        <w:r w:rsidR="0029018E" w:rsidRPr="00287F48">
          <w:rPr>
            <w:rStyle w:val="aa"/>
            <w:rFonts w:ascii="Times New Roman" w:eastAsia="Times New Roman" w:hAnsi="Times New Roman" w:cs="Times New Roman"/>
            <w:noProof/>
            <w:lang w:eastAsia="zh-CN"/>
          </w:rPr>
          <w:t>3.5</w:t>
        </w:r>
        <w:r w:rsidR="0029018E" w:rsidRPr="00287F48">
          <w:rPr>
            <w:rStyle w:val="aa"/>
            <w:rFonts w:ascii="宋体" w:hAnsi="宋体" w:cs="宋体" w:hint="eastAsia"/>
            <w:noProof/>
            <w:lang w:eastAsia="zh-CN"/>
          </w:rPr>
          <w:t>快速集成方法</w:t>
        </w:r>
        <w:r w:rsidR="002A374C" w:rsidRPr="002A374C">
          <w:rPr>
            <w:rStyle w:val="aa"/>
            <w:rFonts w:ascii="宋体" w:hAnsi="宋体" w:cs="宋体"/>
            <w:noProof/>
            <w:lang w:eastAsia="zh-CN"/>
          </w:rPr>
          <w:t>Fast-ensemble method</w:t>
        </w:r>
        <w:r w:rsidR="0029018E">
          <w:rPr>
            <w:noProof/>
            <w:webHidden/>
          </w:rPr>
          <w:tab/>
        </w:r>
        <w:r w:rsidR="000214F7">
          <w:rPr>
            <w:noProof/>
            <w:webHidden/>
          </w:rPr>
          <w:fldChar w:fldCharType="begin"/>
        </w:r>
        <w:r w:rsidR="0029018E">
          <w:rPr>
            <w:noProof/>
            <w:webHidden/>
          </w:rPr>
          <w:instrText xml:space="preserve"> PAGEREF _Toc119066540 \h </w:instrText>
        </w:r>
        <w:r w:rsidR="000214F7">
          <w:rPr>
            <w:noProof/>
            <w:webHidden/>
          </w:rPr>
        </w:r>
        <w:r w:rsidR="000214F7">
          <w:rPr>
            <w:noProof/>
            <w:webHidden/>
          </w:rPr>
          <w:fldChar w:fldCharType="separate"/>
        </w:r>
        <w:r w:rsidR="0029018E">
          <w:rPr>
            <w:noProof/>
            <w:webHidden/>
          </w:rPr>
          <w:t>12</w:t>
        </w:r>
        <w:r w:rsidR="000214F7">
          <w:rPr>
            <w:noProof/>
            <w:webHidden/>
          </w:rPr>
          <w:fldChar w:fldCharType="end"/>
        </w:r>
      </w:hyperlink>
    </w:p>
    <w:p w14:paraId="1820B75F" w14:textId="74BBDDFC"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1" w:history="1">
        <w:r w:rsidR="0029018E" w:rsidRPr="00287F48">
          <w:rPr>
            <w:rStyle w:val="aa"/>
            <w:rFonts w:ascii="Times New Roman" w:eastAsia="Times New Roman" w:hAnsi="Times New Roman" w:cs="Times New Roman"/>
            <w:noProof/>
            <w:lang w:eastAsia="zh-CN"/>
          </w:rPr>
          <w:t>3.6</w:t>
        </w:r>
        <w:r w:rsidR="0029018E" w:rsidRPr="00287F48">
          <w:rPr>
            <w:rStyle w:val="aa"/>
            <w:rFonts w:ascii="宋体" w:hAnsi="宋体" w:cs="宋体" w:hint="eastAsia"/>
            <w:noProof/>
            <w:spacing w:val="-1"/>
            <w:lang w:eastAsia="zh-CN"/>
          </w:rPr>
          <w:t>模型</w:t>
        </w:r>
        <w:r w:rsidR="0029018E" w:rsidRPr="00287F48">
          <w:rPr>
            <w:rStyle w:val="aa"/>
            <w:rFonts w:ascii="宋体" w:hAnsi="宋体" w:cs="宋体" w:hint="eastAsia"/>
            <w:noProof/>
            <w:spacing w:val="1"/>
            <w:lang w:eastAsia="zh-CN"/>
          </w:rPr>
          <w:t>训练与评估</w:t>
        </w:r>
        <w:r w:rsidR="00337E88" w:rsidRPr="00337E88">
          <w:rPr>
            <w:rStyle w:val="aa"/>
            <w:rFonts w:ascii="宋体" w:hAnsi="宋体" w:cs="宋体"/>
            <w:noProof/>
            <w:spacing w:val="1"/>
            <w:lang w:eastAsia="zh-CN"/>
          </w:rPr>
          <w:t>Model Training and Evaluation</w:t>
        </w:r>
        <w:r w:rsidR="0029018E">
          <w:rPr>
            <w:noProof/>
            <w:webHidden/>
          </w:rPr>
          <w:tab/>
        </w:r>
        <w:r w:rsidR="000214F7">
          <w:rPr>
            <w:noProof/>
            <w:webHidden/>
          </w:rPr>
          <w:fldChar w:fldCharType="begin"/>
        </w:r>
        <w:r w:rsidR="0029018E">
          <w:rPr>
            <w:noProof/>
            <w:webHidden/>
          </w:rPr>
          <w:instrText xml:space="preserve"> PAGEREF _Toc119066541 \h </w:instrText>
        </w:r>
        <w:r w:rsidR="000214F7">
          <w:rPr>
            <w:noProof/>
            <w:webHidden/>
          </w:rPr>
        </w:r>
        <w:r w:rsidR="000214F7">
          <w:rPr>
            <w:noProof/>
            <w:webHidden/>
          </w:rPr>
          <w:fldChar w:fldCharType="separate"/>
        </w:r>
        <w:r w:rsidR="0029018E">
          <w:rPr>
            <w:noProof/>
            <w:webHidden/>
          </w:rPr>
          <w:t>12</w:t>
        </w:r>
        <w:r w:rsidR="000214F7">
          <w:rPr>
            <w:noProof/>
            <w:webHidden/>
          </w:rPr>
          <w:fldChar w:fldCharType="end"/>
        </w:r>
      </w:hyperlink>
    </w:p>
    <w:p w14:paraId="3A276525" w14:textId="15562371"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2" w:history="1">
        <w:r w:rsidR="0029018E" w:rsidRPr="00287F48">
          <w:rPr>
            <w:rStyle w:val="aa"/>
            <w:rFonts w:ascii="宋体" w:hAnsi="宋体" w:cs="宋体" w:hint="eastAsia"/>
            <w:noProof/>
            <w:spacing w:val="1"/>
            <w:lang w:eastAsia="zh-CN"/>
          </w:rPr>
          <w:t>第四</w:t>
        </w:r>
        <w:r w:rsidR="0029018E" w:rsidRPr="00287F48">
          <w:rPr>
            <w:rStyle w:val="aa"/>
            <w:rFonts w:ascii="宋体" w:hAnsi="宋体" w:cs="宋体" w:hint="eastAsia"/>
            <w:noProof/>
            <w:lang w:eastAsia="zh-CN"/>
          </w:rPr>
          <w:t>章</w:t>
        </w:r>
        <w:r w:rsidR="0029018E" w:rsidRPr="00287F48">
          <w:rPr>
            <w:rStyle w:val="aa"/>
            <w:rFonts w:ascii="宋体" w:hAnsi="宋体" w:cs="宋体" w:hint="eastAsia"/>
            <w:noProof/>
            <w:spacing w:val="1"/>
            <w:lang w:eastAsia="zh-CN"/>
          </w:rPr>
          <w:t>总结与展望</w:t>
        </w:r>
        <w:r w:rsidR="009F1542" w:rsidRPr="009F1542">
          <w:rPr>
            <w:rStyle w:val="aa"/>
            <w:rFonts w:ascii="宋体" w:hAnsi="宋体" w:cs="宋体"/>
            <w:noProof/>
            <w:spacing w:val="1"/>
            <w:lang w:eastAsia="zh-CN"/>
          </w:rPr>
          <w:t>Conclusions</w:t>
        </w:r>
        <w:r w:rsidR="009F1542">
          <w:rPr>
            <w:rStyle w:val="aa"/>
            <w:rFonts w:ascii="宋体" w:hAnsi="宋体" w:cs="宋体"/>
            <w:noProof/>
            <w:spacing w:val="1"/>
            <w:lang w:eastAsia="zh-CN"/>
          </w:rPr>
          <w:t xml:space="preserve"> and future works</w:t>
        </w:r>
        <w:r w:rsidR="0029018E">
          <w:rPr>
            <w:noProof/>
            <w:webHidden/>
          </w:rPr>
          <w:tab/>
        </w:r>
        <w:r w:rsidR="000214F7">
          <w:rPr>
            <w:noProof/>
            <w:webHidden/>
          </w:rPr>
          <w:fldChar w:fldCharType="begin"/>
        </w:r>
        <w:r w:rsidR="0029018E">
          <w:rPr>
            <w:noProof/>
            <w:webHidden/>
          </w:rPr>
          <w:instrText xml:space="preserve"> PAGEREF _Toc119066542 \h </w:instrText>
        </w:r>
        <w:r w:rsidR="000214F7">
          <w:rPr>
            <w:noProof/>
            <w:webHidden/>
          </w:rPr>
        </w:r>
        <w:r w:rsidR="000214F7">
          <w:rPr>
            <w:noProof/>
            <w:webHidden/>
          </w:rPr>
          <w:fldChar w:fldCharType="separate"/>
        </w:r>
        <w:r w:rsidR="0029018E">
          <w:rPr>
            <w:noProof/>
            <w:webHidden/>
          </w:rPr>
          <w:t>16</w:t>
        </w:r>
        <w:r w:rsidR="000214F7">
          <w:rPr>
            <w:noProof/>
            <w:webHidden/>
          </w:rPr>
          <w:fldChar w:fldCharType="end"/>
        </w:r>
      </w:hyperlink>
    </w:p>
    <w:p w14:paraId="146007AC" w14:textId="11218840"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3" w:history="1">
        <w:r w:rsidR="0029018E" w:rsidRPr="00287F48">
          <w:rPr>
            <w:rStyle w:val="aa"/>
            <w:rFonts w:ascii="Times New Roman" w:hAnsi="Times New Roman" w:cs="Times New Roman"/>
            <w:noProof/>
            <w:lang w:eastAsia="zh-CN"/>
          </w:rPr>
          <w:t xml:space="preserve">4.1 </w:t>
        </w:r>
        <w:r w:rsidR="0029018E" w:rsidRPr="00287F48">
          <w:rPr>
            <w:rStyle w:val="aa"/>
            <w:rFonts w:ascii="宋体" w:hAnsi="宋体" w:cs="宋体" w:hint="eastAsia"/>
            <w:noProof/>
            <w:spacing w:val="1"/>
            <w:lang w:eastAsia="zh-CN"/>
          </w:rPr>
          <w:t>总结</w:t>
        </w:r>
        <w:r w:rsidR="007F7A80" w:rsidRPr="007F7A80">
          <w:rPr>
            <w:rStyle w:val="aa"/>
            <w:rFonts w:ascii="宋体" w:hAnsi="宋体" w:cs="宋体"/>
            <w:noProof/>
            <w:spacing w:val="1"/>
            <w:lang w:eastAsia="zh-CN"/>
          </w:rPr>
          <w:t>Conclusions</w:t>
        </w:r>
        <w:r w:rsidR="0029018E">
          <w:rPr>
            <w:noProof/>
            <w:webHidden/>
          </w:rPr>
          <w:tab/>
        </w:r>
        <w:r w:rsidR="000214F7">
          <w:rPr>
            <w:noProof/>
            <w:webHidden/>
          </w:rPr>
          <w:fldChar w:fldCharType="begin"/>
        </w:r>
        <w:r w:rsidR="0029018E">
          <w:rPr>
            <w:noProof/>
            <w:webHidden/>
          </w:rPr>
          <w:instrText xml:space="preserve"> PAGEREF _Toc119066543 \h </w:instrText>
        </w:r>
        <w:r w:rsidR="000214F7">
          <w:rPr>
            <w:noProof/>
            <w:webHidden/>
          </w:rPr>
        </w:r>
        <w:r w:rsidR="000214F7">
          <w:rPr>
            <w:noProof/>
            <w:webHidden/>
          </w:rPr>
          <w:fldChar w:fldCharType="separate"/>
        </w:r>
        <w:r w:rsidR="0029018E">
          <w:rPr>
            <w:noProof/>
            <w:webHidden/>
          </w:rPr>
          <w:t>16</w:t>
        </w:r>
        <w:r w:rsidR="000214F7">
          <w:rPr>
            <w:noProof/>
            <w:webHidden/>
          </w:rPr>
          <w:fldChar w:fldCharType="end"/>
        </w:r>
      </w:hyperlink>
    </w:p>
    <w:p w14:paraId="4313130C" w14:textId="14D51FBA"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4" w:history="1">
        <w:r w:rsidR="0029018E" w:rsidRPr="00287F48">
          <w:rPr>
            <w:rStyle w:val="aa"/>
            <w:rFonts w:ascii="Times New Roman" w:hAnsi="Times New Roman" w:cs="Times New Roman"/>
            <w:noProof/>
            <w:lang w:eastAsia="zh-CN"/>
          </w:rPr>
          <w:t>4.2</w:t>
        </w:r>
        <w:r w:rsidR="0029018E" w:rsidRPr="00287F48">
          <w:rPr>
            <w:rStyle w:val="aa"/>
            <w:rFonts w:ascii="宋体" w:hAnsi="宋体" w:cs="宋体" w:hint="eastAsia"/>
            <w:noProof/>
            <w:spacing w:val="1"/>
            <w:lang w:eastAsia="zh-CN"/>
          </w:rPr>
          <w:t>展望</w:t>
        </w:r>
        <w:r w:rsidR="00DA4C97">
          <w:rPr>
            <w:rStyle w:val="aa"/>
            <w:rFonts w:ascii="宋体" w:hAnsi="宋体" w:cs="宋体" w:hint="eastAsia"/>
            <w:noProof/>
            <w:spacing w:val="1"/>
            <w:lang w:eastAsia="zh-CN"/>
          </w:rPr>
          <w:t>Future</w:t>
        </w:r>
        <w:r w:rsidR="00DA4C97">
          <w:rPr>
            <w:rStyle w:val="aa"/>
            <w:rFonts w:ascii="宋体" w:hAnsi="宋体" w:cs="宋体"/>
            <w:noProof/>
            <w:spacing w:val="1"/>
            <w:lang w:eastAsia="zh-CN"/>
          </w:rPr>
          <w:t xml:space="preserve"> Works</w:t>
        </w:r>
        <w:r w:rsidR="0029018E">
          <w:rPr>
            <w:noProof/>
            <w:webHidden/>
          </w:rPr>
          <w:tab/>
        </w:r>
        <w:r w:rsidR="000214F7">
          <w:rPr>
            <w:noProof/>
            <w:webHidden/>
          </w:rPr>
          <w:fldChar w:fldCharType="begin"/>
        </w:r>
        <w:r w:rsidR="0029018E">
          <w:rPr>
            <w:noProof/>
            <w:webHidden/>
          </w:rPr>
          <w:instrText xml:space="preserve"> PAGEREF _Toc119066544 \h </w:instrText>
        </w:r>
        <w:r w:rsidR="000214F7">
          <w:rPr>
            <w:noProof/>
            <w:webHidden/>
          </w:rPr>
        </w:r>
        <w:r w:rsidR="000214F7">
          <w:rPr>
            <w:noProof/>
            <w:webHidden/>
          </w:rPr>
          <w:fldChar w:fldCharType="separate"/>
        </w:r>
        <w:r w:rsidR="0029018E">
          <w:rPr>
            <w:noProof/>
            <w:webHidden/>
          </w:rPr>
          <w:t>16</w:t>
        </w:r>
        <w:r w:rsidR="000214F7">
          <w:rPr>
            <w:noProof/>
            <w:webHidden/>
          </w:rPr>
          <w:fldChar w:fldCharType="end"/>
        </w:r>
      </w:hyperlink>
    </w:p>
    <w:p w14:paraId="4DCE8ABA" w14:textId="72BA80FA" w:rsidR="0029018E" w:rsidRDefault="00000000" w:rsidP="0029018E">
      <w:pPr>
        <w:pStyle w:val="TOC1"/>
        <w:tabs>
          <w:tab w:val="right" w:leader="dot" w:pos="9835"/>
        </w:tabs>
        <w:spacing w:before="0" w:after="180"/>
        <w:rPr>
          <w:rFonts w:asciiTheme="minorHAnsi" w:eastAsia="宋体" w:hAnsiTheme="minorHAnsi"/>
          <w:b w:val="0"/>
          <w:bCs w:val="0"/>
          <w:caps w:val="0"/>
          <w:noProof/>
          <w:sz w:val="22"/>
          <w:szCs w:val="22"/>
          <w:lang w:eastAsia="zh-CN"/>
        </w:rPr>
      </w:pPr>
      <w:hyperlink w:anchor="_Toc119066545" w:history="1">
        <w:r w:rsidR="0029018E" w:rsidRPr="00287F48">
          <w:rPr>
            <w:rStyle w:val="aa"/>
            <w:rFonts w:asciiTheme="minorEastAsia" w:hAnsiTheme="minorEastAsia" w:hint="eastAsia"/>
            <w:noProof/>
            <w:lang w:eastAsia="zh-CN"/>
          </w:rPr>
          <w:t>参考文献</w:t>
        </w:r>
        <w:r w:rsidR="007F7A80" w:rsidRPr="007F7A80">
          <w:rPr>
            <w:rStyle w:val="aa"/>
            <w:rFonts w:asciiTheme="minorEastAsia" w:hAnsiTheme="minorEastAsia"/>
            <w:noProof/>
            <w:lang w:eastAsia="zh-CN"/>
          </w:rPr>
          <w:t>References</w:t>
        </w:r>
        <w:r w:rsidR="0029018E">
          <w:rPr>
            <w:noProof/>
            <w:webHidden/>
          </w:rPr>
          <w:tab/>
        </w:r>
        <w:r w:rsidR="000214F7">
          <w:rPr>
            <w:noProof/>
            <w:webHidden/>
          </w:rPr>
          <w:fldChar w:fldCharType="begin"/>
        </w:r>
        <w:r w:rsidR="0029018E">
          <w:rPr>
            <w:noProof/>
            <w:webHidden/>
          </w:rPr>
          <w:instrText xml:space="preserve"> PAGEREF _Toc119066545 \h </w:instrText>
        </w:r>
        <w:r w:rsidR="000214F7">
          <w:rPr>
            <w:noProof/>
            <w:webHidden/>
          </w:rPr>
        </w:r>
        <w:r w:rsidR="000214F7">
          <w:rPr>
            <w:noProof/>
            <w:webHidden/>
          </w:rPr>
          <w:fldChar w:fldCharType="separate"/>
        </w:r>
        <w:r w:rsidR="0029018E">
          <w:rPr>
            <w:noProof/>
            <w:webHidden/>
          </w:rPr>
          <w:t>17</w:t>
        </w:r>
        <w:r w:rsidR="000214F7">
          <w:rPr>
            <w:noProof/>
            <w:webHidden/>
          </w:rPr>
          <w:fldChar w:fldCharType="end"/>
        </w:r>
      </w:hyperlink>
    </w:p>
    <w:p w14:paraId="07ACD378" w14:textId="77777777" w:rsidR="00D6736A" w:rsidRPr="00D6736A" w:rsidRDefault="000214F7" w:rsidP="0029018E">
      <w:pPr>
        <w:spacing w:after="180"/>
        <w:ind w:left="10"/>
        <w:contextualSpacing/>
        <w:jc w:val="center"/>
        <w:rPr>
          <w:rFonts w:ascii="Times New Roman" w:hAnsi="Times New Roman" w:cs="Times New Roman"/>
          <w:sz w:val="24"/>
          <w:szCs w:val="24"/>
          <w:lang w:eastAsia="zh-CN"/>
        </w:rPr>
      </w:pPr>
      <w:r>
        <w:rPr>
          <w:rFonts w:ascii="Times New Roman" w:hAnsi="Times New Roman" w:cs="Times New Roman"/>
          <w:b/>
          <w:caps/>
          <w:sz w:val="32"/>
          <w:szCs w:val="24"/>
          <w:u w:val="single"/>
          <w:lang w:eastAsia="zh-CN"/>
        </w:rPr>
        <w:fldChar w:fldCharType="end"/>
      </w:r>
    </w:p>
    <w:p w14:paraId="0C396A87" w14:textId="77777777" w:rsidR="004B7F55" w:rsidRPr="001E1102" w:rsidRDefault="004B7F55" w:rsidP="00CC7DF3">
      <w:pPr>
        <w:spacing w:beforeLines="100" w:before="240" w:afterLines="100" w:after="240"/>
        <w:rPr>
          <w:sz w:val="24"/>
          <w:szCs w:val="24"/>
          <w:lang w:eastAsia="zh-CN"/>
        </w:rPr>
      </w:pPr>
    </w:p>
    <w:p w14:paraId="11B87EE8" w14:textId="77777777" w:rsidR="004B7F55" w:rsidRDefault="004B7F55" w:rsidP="00CC7DF3">
      <w:pPr>
        <w:spacing w:beforeLines="100" w:before="240" w:afterLines="100" w:after="240"/>
        <w:rPr>
          <w:rFonts w:ascii="Times New Roman" w:eastAsia="Times New Roman" w:hAnsi="Times New Roman" w:cs="Times New Roman"/>
          <w:sz w:val="21"/>
          <w:szCs w:val="21"/>
          <w:lang w:eastAsia="zh-CN"/>
        </w:rPr>
        <w:sectPr w:rsidR="004B7F55">
          <w:headerReference w:type="default" r:id="rId11"/>
          <w:footerReference w:type="default" r:id="rId12"/>
          <w:pgSz w:w="11905" w:h="16840"/>
          <w:pgMar w:top="1040" w:right="1040" w:bottom="1180" w:left="1020" w:header="857" w:footer="982" w:gutter="0"/>
          <w:cols w:space="720"/>
        </w:sectPr>
      </w:pPr>
    </w:p>
    <w:p w14:paraId="6DE95728" w14:textId="77777777" w:rsidR="00651F02" w:rsidRDefault="00651F02" w:rsidP="002422EB">
      <w:pPr>
        <w:pStyle w:val="1"/>
        <w:jc w:val="center"/>
        <w:rPr>
          <w:rFonts w:asciiTheme="minorEastAsia" w:eastAsiaTheme="minorEastAsia" w:hAnsiTheme="minorEastAsia"/>
          <w:b/>
          <w:sz w:val="36"/>
          <w:lang w:eastAsia="zh-CN"/>
        </w:rPr>
      </w:pPr>
    </w:p>
    <w:p w14:paraId="2BC1814F" w14:textId="77777777" w:rsidR="004B7F55" w:rsidRPr="002422EB" w:rsidRDefault="009276B8" w:rsidP="002422EB">
      <w:pPr>
        <w:pStyle w:val="1"/>
        <w:jc w:val="center"/>
        <w:rPr>
          <w:rFonts w:asciiTheme="minorEastAsia" w:eastAsiaTheme="minorEastAsia" w:hAnsiTheme="minorEastAsia"/>
          <w:b/>
          <w:sz w:val="36"/>
          <w:lang w:eastAsia="zh-CN"/>
        </w:rPr>
      </w:pPr>
      <w:bookmarkStart w:id="6" w:name="_Toc119066526"/>
      <w:r w:rsidRPr="002422EB">
        <w:rPr>
          <w:rFonts w:asciiTheme="minorEastAsia" w:eastAsiaTheme="minorEastAsia" w:hAnsiTheme="minorEastAsia"/>
          <w:b/>
          <w:sz w:val="36"/>
          <w:lang w:eastAsia="zh-CN"/>
        </w:rPr>
        <w:t>第一章绪论</w:t>
      </w:r>
      <w:bookmarkEnd w:id="6"/>
    </w:p>
    <w:p w14:paraId="398A7D34" w14:textId="77777777" w:rsidR="004B7F55" w:rsidRDefault="004B7F55" w:rsidP="00CC7DF3">
      <w:pPr>
        <w:spacing w:beforeLines="100" w:before="240" w:afterLines="100" w:after="240"/>
        <w:rPr>
          <w:sz w:val="18"/>
          <w:szCs w:val="18"/>
          <w:lang w:eastAsia="zh-CN"/>
        </w:rPr>
      </w:pPr>
    </w:p>
    <w:p w14:paraId="10F21500" w14:textId="77777777" w:rsidR="004B7F55" w:rsidRPr="005D1475" w:rsidRDefault="009276B8" w:rsidP="00CC7DF3">
      <w:pPr>
        <w:spacing w:beforeLines="100" w:before="240" w:afterLines="100" w:after="240"/>
        <w:ind w:left="154" w:right="6481"/>
        <w:jc w:val="both"/>
        <w:outlineLvl w:val="0"/>
        <w:rPr>
          <w:rFonts w:ascii="宋体" w:eastAsia="宋体" w:hAnsi="宋体" w:cs="宋体"/>
          <w:b/>
          <w:sz w:val="30"/>
          <w:szCs w:val="30"/>
          <w:lang w:eastAsia="zh-CN"/>
        </w:rPr>
      </w:pPr>
      <w:bookmarkStart w:id="7" w:name="_Toc119066527"/>
      <w:r w:rsidRPr="005D1475">
        <w:rPr>
          <w:rFonts w:ascii="Times New Roman" w:eastAsia="Times New Roman" w:hAnsi="Times New Roman" w:cs="Times New Roman"/>
          <w:b/>
          <w:bCs/>
          <w:sz w:val="30"/>
          <w:szCs w:val="30"/>
          <w:lang w:eastAsia="zh-CN"/>
        </w:rPr>
        <w:t xml:space="preserve">1.1 </w:t>
      </w:r>
      <w:r w:rsidRPr="005D1475">
        <w:rPr>
          <w:rFonts w:ascii="宋体" w:eastAsia="宋体" w:hAnsi="宋体" w:cs="宋体"/>
          <w:b/>
          <w:spacing w:val="1"/>
          <w:sz w:val="30"/>
          <w:szCs w:val="30"/>
          <w:lang w:eastAsia="zh-CN"/>
        </w:rPr>
        <w:t>研究背景</w:t>
      </w:r>
      <w:r w:rsidR="00482972" w:rsidRPr="005D1475">
        <w:rPr>
          <w:rFonts w:ascii="宋体" w:eastAsia="宋体" w:hAnsi="宋体" w:cs="宋体" w:hint="eastAsia"/>
          <w:b/>
          <w:spacing w:val="1"/>
          <w:sz w:val="30"/>
          <w:szCs w:val="30"/>
          <w:lang w:eastAsia="zh-CN"/>
        </w:rPr>
        <w:t>与问题陈述</w:t>
      </w:r>
      <w:bookmarkEnd w:id="7"/>
    </w:p>
    <w:p w14:paraId="321C6410" w14:textId="77777777" w:rsidR="00AC5A54" w:rsidRPr="007F24FE" w:rsidRDefault="00656959" w:rsidP="00CC7DF3">
      <w:pPr>
        <w:spacing w:beforeLines="100" w:before="240" w:afterLines="100" w:after="240"/>
        <w:ind w:leftChars="27" w:left="59" w:firstLineChars="185" w:firstLine="444"/>
        <w:jc w:val="both"/>
        <w:rPr>
          <w:rFonts w:ascii="Times New Roman" w:hAnsi="Times New Roman" w:cs="Times New Roman"/>
          <w:color w:val="000000" w:themeColor="text1"/>
          <w:sz w:val="24"/>
          <w:szCs w:val="24"/>
          <w:lang w:eastAsia="zh-CN"/>
        </w:rPr>
      </w:pPr>
      <w:r w:rsidRPr="00FB621D">
        <w:rPr>
          <w:rFonts w:ascii="Times New Roman" w:hAnsiTheme="minorEastAsia" w:cs="Times New Roman"/>
          <w:sz w:val="24"/>
          <w:szCs w:val="24"/>
          <w:lang w:eastAsia="zh-CN"/>
        </w:rPr>
        <w:t>近年来呼吸系统疾病成了</w:t>
      </w:r>
      <w:r w:rsidR="004B3E68" w:rsidRPr="00FB621D">
        <w:rPr>
          <w:rFonts w:ascii="Times New Roman" w:hAnsiTheme="minorEastAsia" w:cs="Times New Roman"/>
          <w:sz w:val="24"/>
          <w:szCs w:val="24"/>
          <w:lang w:eastAsia="zh-CN"/>
        </w:rPr>
        <w:t>继</w:t>
      </w:r>
      <w:r w:rsidRPr="00FB621D">
        <w:rPr>
          <w:rFonts w:ascii="Times New Roman" w:hAnsiTheme="minorEastAsia" w:cs="Times New Roman"/>
          <w:sz w:val="24"/>
          <w:szCs w:val="24"/>
          <w:lang w:eastAsia="zh-CN"/>
        </w:rPr>
        <w:t>心血管、肿瘤之后</w:t>
      </w:r>
      <w:r w:rsidR="004B3E68" w:rsidRPr="00FB621D">
        <w:rPr>
          <w:rFonts w:ascii="Times New Roman" w:hAnsiTheme="minorEastAsia" w:cs="Times New Roman"/>
          <w:sz w:val="24"/>
          <w:szCs w:val="24"/>
          <w:lang w:eastAsia="zh-CN"/>
        </w:rPr>
        <w:t>全球</w:t>
      </w:r>
      <w:r w:rsidRPr="00FB621D">
        <w:rPr>
          <w:rFonts w:ascii="Times New Roman" w:hAnsiTheme="minorEastAsia" w:cs="Times New Roman"/>
          <w:sz w:val="24"/>
          <w:szCs w:val="24"/>
          <w:lang w:eastAsia="zh-CN"/>
        </w:rPr>
        <w:t>第三大</w:t>
      </w:r>
      <w:r w:rsidR="004B3E68" w:rsidRPr="00FB621D">
        <w:rPr>
          <w:rFonts w:ascii="Times New Roman" w:hAnsiTheme="minorEastAsia" w:cs="Times New Roman"/>
          <w:sz w:val="24"/>
          <w:szCs w:val="24"/>
          <w:lang w:eastAsia="zh-CN"/>
        </w:rPr>
        <w:t>死亡原因，</w:t>
      </w:r>
      <w:r w:rsidRPr="00FB621D">
        <w:rPr>
          <w:rFonts w:ascii="Times New Roman" w:hAnsiTheme="minorEastAsia" w:cs="Times New Roman"/>
          <w:sz w:val="24"/>
          <w:szCs w:val="24"/>
          <w:lang w:eastAsia="zh-CN"/>
        </w:rPr>
        <w:t>且其发病率逐年上升，</w:t>
      </w:r>
      <w:r w:rsidRPr="00FB621D">
        <w:rPr>
          <w:rFonts w:ascii="Times New Roman" w:hAnsi="Times New Roman" w:cs="Times New Roman"/>
          <w:sz w:val="24"/>
          <w:szCs w:val="24"/>
          <w:lang w:eastAsia="zh-CN"/>
        </w:rPr>
        <w:t>2017</w:t>
      </w:r>
      <w:r w:rsidRPr="00FB621D">
        <w:rPr>
          <w:rFonts w:ascii="Times New Roman" w:hAnsiTheme="minorEastAsia" w:cs="Times New Roman"/>
          <w:sz w:val="24"/>
          <w:szCs w:val="24"/>
          <w:lang w:eastAsia="zh-CN"/>
        </w:rPr>
        <w:t>年全球慢性呼吸</w:t>
      </w:r>
      <w:r w:rsidR="00915DD9" w:rsidRPr="00915DD9">
        <w:rPr>
          <w:rFonts w:ascii="Times New Roman" w:hAnsiTheme="minorEastAsia" w:cs="Times New Roman" w:hint="eastAsia"/>
          <w:sz w:val="24"/>
          <w:szCs w:val="24"/>
          <w:lang w:eastAsia="zh-CN"/>
        </w:rPr>
        <w:t>系统</w:t>
      </w:r>
      <w:r w:rsidRPr="00FB621D">
        <w:rPr>
          <w:rFonts w:ascii="Times New Roman" w:hAnsiTheme="minorEastAsia" w:cs="Times New Roman"/>
          <w:sz w:val="24"/>
          <w:szCs w:val="24"/>
          <w:lang w:eastAsia="zh-CN"/>
        </w:rPr>
        <w:t>疾病的患病率约为</w:t>
      </w:r>
      <w:r w:rsidRPr="00FB621D">
        <w:rPr>
          <w:rFonts w:ascii="Times New Roman" w:hAnsi="Times New Roman" w:cs="Times New Roman"/>
          <w:sz w:val="24"/>
          <w:szCs w:val="24"/>
          <w:lang w:eastAsia="zh-CN"/>
        </w:rPr>
        <w:t>7.1%</w:t>
      </w:r>
      <w:r w:rsidRPr="00FB621D">
        <w:rPr>
          <w:rFonts w:ascii="Times New Roman" w:hAnsiTheme="minorEastAsia" w:cs="Times New Roman"/>
          <w:sz w:val="24"/>
          <w:szCs w:val="24"/>
          <w:lang w:eastAsia="zh-CN"/>
        </w:rPr>
        <w:t>，总患病人数达</w:t>
      </w:r>
      <w:r w:rsidRPr="00FB621D">
        <w:rPr>
          <w:rFonts w:ascii="Times New Roman" w:hAnsi="Times New Roman" w:cs="Times New Roman"/>
          <w:sz w:val="24"/>
          <w:szCs w:val="24"/>
          <w:lang w:eastAsia="zh-CN"/>
        </w:rPr>
        <w:t>5.449</w:t>
      </w:r>
      <w:r w:rsidRPr="00FB621D">
        <w:rPr>
          <w:rFonts w:ascii="Times New Roman" w:hAnsiTheme="minorEastAsia" w:cs="Times New Roman"/>
          <w:sz w:val="24"/>
          <w:szCs w:val="24"/>
          <w:lang w:eastAsia="zh-CN"/>
        </w:rPr>
        <w:t>亿</w:t>
      </w:r>
      <w:r w:rsidRPr="003A7193">
        <w:rPr>
          <w:rFonts w:ascii="Times New Roman" w:hAnsiTheme="minorEastAsia" w:cs="Times New Roman"/>
          <w:sz w:val="28"/>
          <w:szCs w:val="24"/>
          <w:vertAlign w:val="superscript"/>
          <w:lang w:eastAsia="zh-CN"/>
        </w:rPr>
        <w:t>［</w:t>
      </w:r>
      <w:r w:rsidR="0018329C" w:rsidRPr="003A7193">
        <w:rPr>
          <w:rFonts w:ascii="Times New Roman" w:hAnsi="Times New Roman" w:cs="Times New Roman"/>
          <w:sz w:val="28"/>
          <w:szCs w:val="24"/>
          <w:vertAlign w:val="superscript"/>
          <w:lang w:eastAsia="zh-CN"/>
        </w:rPr>
        <w:t>2</w:t>
      </w:r>
      <w:r w:rsidRPr="003A7193">
        <w:rPr>
          <w:rFonts w:ascii="Times New Roman" w:hAnsiTheme="minorEastAsia" w:cs="Times New Roman"/>
          <w:sz w:val="28"/>
          <w:szCs w:val="24"/>
          <w:vertAlign w:val="superscript"/>
          <w:lang w:eastAsia="zh-CN"/>
        </w:rPr>
        <w:t>］</w:t>
      </w:r>
      <w:r w:rsidRPr="00FB621D">
        <w:rPr>
          <w:rFonts w:ascii="Times New Roman" w:hAnsiTheme="minorEastAsia" w:cs="Times New Roman"/>
          <w:sz w:val="24"/>
          <w:szCs w:val="24"/>
          <w:lang w:eastAsia="zh-CN"/>
        </w:rPr>
        <w:t>，</w:t>
      </w:r>
      <w:r w:rsidR="007D7310">
        <w:rPr>
          <w:rFonts w:ascii="Times New Roman" w:hAnsiTheme="minorEastAsia" w:cs="Times New Roman" w:hint="eastAsia"/>
          <w:sz w:val="24"/>
          <w:szCs w:val="24"/>
          <w:lang w:eastAsia="zh-CN"/>
        </w:rPr>
        <w:t>其中，</w:t>
      </w:r>
      <w:r w:rsidRPr="007D7310">
        <w:rPr>
          <w:rFonts w:ascii="Times New Roman" w:hAnsiTheme="minorEastAsia" w:cs="Times New Roman"/>
          <w:sz w:val="24"/>
          <w:szCs w:val="24"/>
          <w:lang w:eastAsia="zh-CN"/>
        </w:rPr>
        <w:t>中国哮喘患病总人数已达到</w:t>
      </w:r>
      <w:r w:rsidRPr="007D7310">
        <w:rPr>
          <w:rFonts w:ascii="Times New Roman" w:hAnsi="Times New Roman" w:cs="Times New Roman"/>
          <w:sz w:val="24"/>
          <w:szCs w:val="24"/>
          <w:lang w:eastAsia="zh-CN"/>
        </w:rPr>
        <w:t>4570</w:t>
      </w:r>
      <w:r w:rsidRPr="007D7310">
        <w:rPr>
          <w:rFonts w:ascii="Times New Roman" w:hAnsiTheme="minorEastAsia" w:cs="Times New Roman"/>
          <w:sz w:val="24"/>
          <w:szCs w:val="24"/>
          <w:lang w:eastAsia="zh-CN"/>
        </w:rPr>
        <w:t>万人</w:t>
      </w:r>
      <w:r w:rsidRPr="007D7310">
        <w:rPr>
          <w:rFonts w:ascii="Times New Roman" w:hAnsi="Times New Roman" w:cs="Times New Roman"/>
          <w:sz w:val="28"/>
          <w:szCs w:val="24"/>
          <w:vertAlign w:val="superscript"/>
          <w:lang w:eastAsia="zh-CN"/>
        </w:rPr>
        <w:t>[</w:t>
      </w:r>
      <w:r w:rsidR="0018329C" w:rsidRPr="007D7310">
        <w:rPr>
          <w:rFonts w:ascii="Times New Roman" w:hAnsi="Times New Roman" w:cs="Times New Roman"/>
          <w:sz w:val="28"/>
          <w:szCs w:val="24"/>
          <w:vertAlign w:val="superscript"/>
          <w:lang w:eastAsia="zh-CN"/>
        </w:rPr>
        <w:t>3</w:t>
      </w:r>
      <w:r w:rsidRPr="007D7310">
        <w:rPr>
          <w:rFonts w:ascii="Times New Roman" w:hAnsi="Times New Roman" w:cs="Times New Roman"/>
          <w:sz w:val="28"/>
          <w:szCs w:val="24"/>
          <w:vertAlign w:val="superscript"/>
          <w:lang w:eastAsia="zh-CN"/>
        </w:rPr>
        <w:t>]</w:t>
      </w:r>
      <w:r w:rsidRPr="007D7310">
        <w:rPr>
          <w:rFonts w:ascii="Times New Roman" w:hAnsiTheme="minorEastAsia" w:cs="Times New Roman"/>
          <w:sz w:val="24"/>
          <w:szCs w:val="24"/>
          <w:lang w:eastAsia="zh-CN"/>
        </w:rPr>
        <w:t>，慢阻肺总患病人数约</w:t>
      </w:r>
      <w:r w:rsidRPr="007D7310">
        <w:rPr>
          <w:rFonts w:ascii="Times New Roman" w:hAnsi="Times New Roman" w:cs="Times New Roman"/>
          <w:sz w:val="24"/>
          <w:szCs w:val="24"/>
          <w:lang w:eastAsia="zh-CN"/>
        </w:rPr>
        <w:t>1</w:t>
      </w:r>
      <w:r w:rsidRPr="007D7310">
        <w:rPr>
          <w:rFonts w:ascii="Times New Roman" w:hAnsiTheme="minorEastAsia" w:cs="Times New Roman"/>
          <w:sz w:val="24"/>
          <w:szCs w:val="24"/>
          <w:lang w:eastAsia="zh-CN"/>
        </w:rPr>
        <w:t>亿人</w:t>
      </w:r>
      <w:r w:rsidRPr="007D7310">
        <w:rPr>
          <w:rFonts w:ascii="Times New Roman" w:hAnsi="Times New Roman" w:cs="Times New Roman"/>
          <w:sz w:val="28"/>
          <w:szCs w:val="24"/>
          <w:vertAlign w:val="superscript"/>
          <w:lang w:eastAsia="zh-CN"/>
        </w:rPr>
        <w:t>[</w:t>
      </w:r>
      <w:r w:rsidR="0018329C" w:rsidRPr="007D7310">
        <w:rPr>
          <w:rFonts w:ascii="Times New Roman" w:hAnsi="Times New Roman" w:cs="Times New Roman"/>
          <w:sz w:val="28"/>
          <w:szCs w:val="24"/>
          <w:vertAlign w:val="superscript"/>
          <w:lang w:eastAsia="zh-CN"/>
        </w:rPr>
        <w:t>4</w:t>
      </w:r>
      <w:r w:rsidRPr="007D7310">
        <w:rPr>
          <w:rFonts w:ascii="Times New Roman" w:hAnsi="Times New Roman" w:cs="Times New Roman"/>
          <w:sz w:val="28"/>
          <w:szCs w:val="24"/>
          <w:vertAlign w:val="superscript"/>
          <w:lang w:eastAsia="zh-CN"/>
        </w:rPr>
        <w:t>]</w:t>
      </w:r>
      <w:r w:rsidRPr="00FB621D">
        <w:rPr>
          <w:rFonts w:ascii="Times New Roman" w:hAnsiTheme="minorEastAsia" w:cs="Times New Roman"/>
          <w:sz w:val="24"/>
          <w:szCs w:val="24"/>
          <w:lang w:eastAsia="zh-CN"/>
        </w:rPr>
        <w:t>，整体疾病患病率、发病率仍然处于高位且还有上升的趋势。</w:t>
      </w:r>
      <w:r w:rsidR="007D7310" w:rsidRPr="007F24FE">
        <w:rPr>
          <w:rFonts w:ascii="Times New Roman" w:hAnsiTheme="minorEastAsia" w:cs="Times New Roman"/>
          <w:color w:val="000000" w:themeColor="text1"/>
          <w:sz w:val="24"/>
          <w:szCs w:val="24"/>
          <w:lang w:eastAsia="zh-CN"/>
        </w:rPr>
        <w:t>在</w:t>
      </w:r>
      <w:r w:rsidRPr="007F24FE">
        <w:rPr>
          <w:rFonts w:ascii="Times New Roman" w:hAnsiTheme="minorEastAsia" w:cs="Times New Roman"/>
          <w:color w:val="000000" w:themeColor="text1"/>
          <w:sz w:val="24"/>
          <w:szCs w:val="24"/>
          <w:lang w:eastAsia="zh-CN"/>
        </w:rPr>
        <w:t>众多慢性</w:t>
      </w:r>
      <w:r w:rsidR="007954F0" w:rsidRPr="007F24FE">
        <w:rPr>
          <w:rFonts w:ascii="Times New Roman" w:hAnsiTheme="minorEastAsia" w:cs="Times New Roman"/>
          <w:color w:val="000000" w:themeColor="text1"/>
          <w:sz w:val="24"/>
          <w:szCs w:val="24"/>
          <w:lang w:eastAsia="zh-CN"/>
        </w:rPr>
        <w:t>呼吸系统</w:t>
      </w:r>
      <w:r w:rsidRPr="007F24FE">
        <w:rPr>
          <w:rFonts w:ascii="Times New Roman" w:hAnsiTheme="minorEastAsia" w:cs="Times New Roman"/>
          <w:color w:val="000000" w:themeColor="text1"/>
          <w:sz w:val="24"/>
          <w:szCs w:val="24"/>
          <w:lang w:eastAsia="zh-CN"/>
        </w:rPr>
        <w:t>疾病患者中，只有</w:t>
      </w:r>
      <w:r w:rsidRPr="007F24FE">
        <w:rPr>
          <w:rFonts w:ascii="Times New Roman" w:hAnsi="Times New Roman" w:cs="Times New Roman"/>
          <w:color w:val="000000" w:themeColor="text1"/>
          <w:sz w:val="24"/>
          <w:szCs w:val="24"/>
          <w:lang w:eastAsia="zh-CN"/>
        </w:rPr>
        <w:t>28.8%</w:t>
      </w:r>
      <w:r w:rsidR="007D7310" w:rsidRPr="007F24FE">
        <w:rPr>
          <w:rFonts w:ascii="Times New Roman" w:hAnsi="Times New Roman" w:cs="Times New Roman"/>
          <w:color w:val="000000" w:themeColor="text1"/>
          <w:sz w:val="24"/>
          <w:szCs w:val="24"/>
          <w:lang w:eastAsia="zh-CN"/>
        </w:rPr>
        <w:t>的</w:t>
      </w:r>
      <w:r w:rsidRPr="007F24FE">
        <w:rPr>
          <w:rFonts w:ascii="Times New Roman" w:hAnsiTheme="minorEastAsia" w:cs="Times New Roman"/>
          <w:color w:val="000000" w:themeColor="text1"/>
          <w:sz w:val="24"/>
          <w:szCs w:val="24"/>
          <w:lang w:eastAsia="zh-CN"/>
        </w:rPr>
        <w:t>哮喘患者曾在就医得到过明确诊断，慢阻肺漏诊高达</w:t>
      </w:r>
      <w:r w:rsidRPr="007F24FE">
        <w:rPr>
          <w:rFonts w:ascii="Times New Roman" w:hAnsi="Times New Roman" w:cs="Times New Roman"/>
          <w:color w:val="000000" w:themeColor="text1"/>
          <w:sz w:val="24"/>
          <w:szCs w:val="24"/>
          <w:lang w:eastAsia="zh-CN"/>
        </w:rPr>
        <w:t>70%</w:t>
      </w:r>
      <w:r w:rsidRPr="007F24FE">
        <w:rPr>
          <w:rFonts w:ascii="Times New Roman" w:hAnsi="Times New Roman" w:cs="Times New Roman"/>
          <w:color w:val="000000" w:themeColor="text1"/>
          <w:sz w:val="28"/>
          <w:szCs w:val="24"/>
          <w:vertAlign w:val="superscript"/>
          <w:lang w:eastAsia="zh-CN"/>
        </w:rPr>
        <w:t>[</w:t>
      </w:r>
      <w:r w:rsidR="0018329C" w:rsidRPr="007F24FE">
        <w:rPr>
          <w:rFonts w:ascii="Times New Roman" w:hAnsi="Times New Roman" w:cs="Times New Roman"/>
          <w:color w:val="000000" w:themeColor="text1"/>
          <w:sz w:val="28"/>
          <w:szCs w:val="24"/>
          <w:vertAlign w:val="superscript"/>
          <w:lang w:eastAsia="zh-CN"/>
        </w:rPr>
        <w:t>4</w:t>
      </w:r>
      <w:r w:rsidRPr="007F24FE">
        <w:rPr>
          <w:rFonts w:ascii="Times New Roman" w:hAnsi="Times New Roman" w:cs="Times New Roman"/>
          <w:color w:val="000000" w:themeColor="text1"/>
          <w:sz w:val="28"/>
          <w:szCs w:val="24"/>
          <w:vertAlign w:val="superscript"/>
          <w:lang w:eastAsia="zh-CN"/>
        </w:rPr>
        <w:t>]</w:t>
      </w:r>
      <w:r w:rsidRPr="007F24FE">
        <w:rPr>
          <w:rFonts w:ascii="Times New Roman" w:hAnsiTheme="minorEastAsia" w:cs="Times New Roman"/>
          <w:color w:val="000000" w:themeColor="text1"/>
          <w:sz w:val="24"/>
          <w:szCs w:val="24"/>
          <w:lang w:eastAsia="zh-CN"/>
        </w:rPr>
        <w:t>，更无从谈起得到及时、规范治疗。</w:t>
      </w:r>
    </w:p>
    <w:p w14:paraId="06378319" w14:textId="77777777" w:rsidR="004B7F55" w:rsidRDefault="00FB621D"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中国的十五项公共卫生服务</w:t>
      </w:r>
      <w:r w:rsidR="00656959" w:rsidRPr="00CC332E">
        <w:rPr>
          <w:rFonts w:ascii="宋体" w:eastAsia="宋体" w:hAnsi="宋体" w:hint="eastAsia"/>
          <w:sz w:val="24"/>
          <w:szCs w:val="24"/>
          <w:lang w:eastAsia="zh-CN"/>
        </w:rPr>
        <w:t>，主要覆盖了心血管、糖尿病、妇幼保健与重度精神病，呼吸</w:t>
      </w:r>
      <w:r w:rsidR="00915DD9" w:rsidRPr="00915DD9">
        <w:rPr>
          <w:rFonts w:ascii="宋体" w:eastAsia="宋体" w:hAnsi="宋体" w:hint="eastAsia"/>
          <w:sz w:val="24"/>
          <w:szCs w:val="24"/>
          <w:lang w:eastAsia="zh-CN"/>
        </w:rPr>
        <w:t>系统</w:t>
      </w:r>
      <w:r w:rsidR="00656959" w:rsidRPr="00CC332E">
        <w:rPr>
          <w:rFonts w:ascii="宋体" w:eastAsia="宋体" w:hAnsi="宋体" w:hint="eastAsia"/>
          <w:sz w:val="24"/>
          <w:szCs w:val="24"/>
          <w:lang w:eastAsia="zh-CN"/>
        </w:rPr>
        <w:t>疾病还不在其中，</w:t>
      </w:r>
      <w:r w:rsidR="007668A1" w:rsidRPr="00D32E62">
        <w:rPr>
          <w:rFonts w:ascii="宋体" w:eastAsia="宋体" w:hAnsi="宋体" w:hint="eastAsia"/>
          <w:color w:val="000000" w:themeColor="text1"/>
          <w:sz w:val="24"/>
          <w:szCs w:val="24"/>
          <w:lang w:eastAsia="zh-CN"/>
        </w:rPr>
        <w:t>但它是</w:t>
      </w:r>
      <w:r w:rsidR="00656959" w:rsidRPr="00D32E62">
        <w:rPr>
          <w:rFonts w:ascii="宋体" w:eastAsia="宋体" w:hAnsi="宋体" w:hint="eastAsia"/>
          <w:color w:val="000000" w:themeColor="text1"/>
          <w:sz w:val="24"/>
          <w:szCs w:val="24"/>
          <w:lang w:eastAsia="zh-CN"/>
        </w:rPr>
        <w:t>下</w:t>
      </w:r>
      <w:r>
        <w:rPr>
          <w:rFonts w:ascii="宋体" w:eastAsia="宋体" w:hAnsi="宋体" w:hint="eastAsia"/>
          <w:sz w:val="24"/>
          <w:szCs w:val="24"/>
          <w:lang w:eastAsia="zh-CN"/>
        </w:rPr>
        <w:t>一个急需关注且</w:t>
      </w:r>
      <w:r w:rsidR="00656959" w:rsidRPr="00CC332E">
        <w:rPr>
          <w:rFonts w:ascii="宋体" w:eastAsia="宋体" w:hAnsi="宋体" w:hint="eastAsia"/>
          <w:sz w:val="24"/>
          <w:szCs w:val="24"/>
          <w:lang w:eastAsia="zh-CN"/>
        </w:rPr>
        <w:t>影响范围广泛的疾病领域。</w:t>
      </w:r>
      <w:r>
        <w:rPr>
          <w:rFonts w:ascii="宋体" w:eastAsia="宋体" w:hAnsi="宋体" w:hint="eastAsia"/>
          <w:sz w:val="24"/>
          <w:szCs w:val="24"/>
          <w:lang w:eastAsia="zh-CN"/>
        </w:rPr>
        <w:t>目</w:t>
      </w:r>
      <w:r w:rsidR="00656959" w:rsidRPr="00CC332E">
        <w:rPr>
          <w:rFonts w:ascii="宋体" w:eastAsia="宋体" w:hAnsi="宋体" w:hint="eastAsia"/>
          <w:sz w:val="24"/>
          <w:szCs w:val="24"/>
          <w:lang w:eastAsia="zh-CN"/>
        </w:rPr>
        <w:t>前的呼吸</w:t>
      </w:r>
      <w:r w:rsidR="00915DD9">
        <w:rPr>
          <w:rFonts w:asciiTheme="minorEastAsia" w:hAnsiTheme="minorEastAsia" w:cs="Times New Roman" w:hint="eastAsia"/>
          <w:lang w:eastAsia="zh-CN"/>
        </w:rPr>
        <w:t>系统</w:t>
      </w:r>
      <w:r w:rsidR="00656959" w:rsidRPr="00CC332E">
        <w:rPr>
          <w:rFonts w:ascii="宋体" w:eastAsia="宋体" w:hAnsi="宋体" w:hint="eastAsia"/>
          <w:sz w:val="24"/>
          <w:szCs w:val="24"/>
          <w:lang w:eastAsia="zh-CN"/>
        </w:rPr>
        <w:t>疾病监测策略</w:t>
      </w:r>
      <w:r w:rsidR="007668A1" w:rsidRPr="007668A1">
        <w:rPr>
          <w:rFonts w:ascii="宋体" w:eastAsia="宋体" w:hAnsi="宋体" w:hint="eastAsia"/>
          <w:sz w:val="24"/>
          <w:szCs w:val="24"/>
          <w:lang w:eastAsia="zh-CN"/>
        </w:rPr>
        <w:t>是</w:t>
      </w:r>
      <w:r w:rsidR="00656959" w:rsidRPr="007668A1">
        <w:rPr>
          <w:rFonts w:ascii="宋体" w:eastAsia="宋体" w:hAnsi="宋体" w:hint="eastAsia"/>
          <w:sz w:val="24"/>
          <w:szCs w:val="24"/>
          <w:lang w:eastAsia="zh-CN"/>
        </w:rPr>
        <w:t>使</w:t>
      </w:r>
      <w:r w:rsidRPr="007668A1">
        <w:rPr>
          <w:rFonts w:ascii="宋体" w:eastAsia="宋体" w:hAnsi="宋体" w:hint="eastAsia"/>
          <w:sz w:val="24"/>
          <w:szCs w:val="24"/>
          <w:lang w:eastAsia="zh-CN"/>
        </w:rPr>
        <w:t>用</w:t>
      </w:r>
      <w:r w:rsidR="00656959" w:rsidRPr="00CC332E">
        <w:rPr>
          <w:rFonts w:ascii="宋体" w:eastAsia="宋体" w:hAnsi="宋体" w:hint="eastAsia"/>
          <w:sz w:val="24"/>
          <w:szCs w:val="24"/>
          <w:lang w:eastAsia="zh-CN"/>
        </w:rPr>
        <w:t>各种症状评分和基本</w:t>
      </w:r>
      <w:r>
        <w:rPr>
          <w:rFonts w:ascii="宋体" w:eastAsia="宋体" w:hAnsi="宋体" w:hint="eastAsia"/>
          <w:sz w:val="24"/>
          <w:szCs w:val="24"/>
          <w:lang w:eastAsia="zh-CN"/>
        </w:rPr>
        <w:t>生</w:t>
      </w:r>
      <w:r w:rsidR="00656959" w:rsidRPr="00CC332E">
        <w:rPr>
          <w:rFonts w:ascii="宋体" w:eastAsia="宋体" w:hAnsi="宋体" w:hint="eastAsia"/>
          <w:sz w:val="24"/>
          <w:szCs w:val="24"/>
          <w:lang w:eastAsia="zh-CN"/>
        </w:rPr>
        <w:t>理指标的测量，包括脉搏率、</w:t>
      </w:r>
      <w:r w:rsidR="00DC0E76" w:rsidRPr="00CC332E">
        <w:rPr>
          <w:rFonts w:ascii="宋体" w:eastAsia="宋体" w:hAnsi="宋体" w:hint="cs"/>
          <w:sz w:val="24"/>
          <w:szCs w:val="24"/>
          <w:lang w:eastAsia="zh-CN"/>
        </w:rPr>
        <w:t>脉</w:t>
      </w:r>
      <w:r w:rsidR="00DC0E76" w:rsidRPr="00CC332E">
        <w:rPr>
          <w:rFonts w:ascii="宋体" w:eastAsia="宋体" w:hAnsi="宋体" w:hint="eastAsia"/>
          <w:sz w:val="24"/>
          <w:szCs w:val="24"/>
          <w:lang w:eastAsia="zh-CN"/>
        </w:rPr>
        <w:t>搏血氧饱和度</w:t>
      </w:r>
      <w:r w:rsidR="00656959" w:rsidRPr="00CC332E">
        <w:rPr>
          <w:rFonts w:ascii="宋体" w:eastAsia="宋体" w:hAnsi="宋体" w:hint="eastAsia"/>
          <w:sz w:val="24"/>
          <w:szCs w:val="24"/>
          <w:lang w:eastAsia="zh-CN"/>
        </w:rPr>
        <w:t>、肺活量、呼吸音</w:t>
      </w:r>
      <w:proofErr w:type="gramStart"/>
      <w:r w:rsidR="00656959" w:rsidRPr="00CC332E">
        <w:rPr>
          <w:rFonts w:ascii="宋体" w:eastAsia="宋体" w:hAnsi="宋体" w:hint="eastAsia"/>
          <w:sz w:val="24"/>
          <w:szCs w:val="24"/>
          <w:lang w:eastAsia="zh-CN"/>
        </w:rPr>
        <w:t>和肺音等</w:t>
      </w:r>
      <w:proofErr w:type="gramEnd"/>
      <w:r w:rsidR="00656959" w:rsidRPr="00CC332E">
        <w:rPr>
          <w:rFonts w:ascii="宋体" w:eastAsia="宋体" w:hAnsi="宋体" w:hint="eastAsia"/>
          <w:sz w:val="24"/>
          <w:szCs w:val="24"/>
          <w:lang w:eastAsia="zh-CN"/>
        </w:rPr>
        <w:t>。市面上的呼吸</w:t>
      </w:r>
      <w:r w:rsidR="00915DD9" w:rsidRPr="00915DD9">
        <w:rPr>
          <w:rFonts w:ascii="宋体" w:eastAsia="宋体" w:hAnsi="宋体" w:hint="eastAsia"/>
          <w:sz w:val="24"/>
          <w:szCs w:val="24"/>
          <w:lang w:eastAsia="zh-CN"/>
        </w:rPr>
        <w:t>系统</w:t>
      </w:r>
      <w:r w:rsidR="00656959" w:rsidRPr="00CC332E">
        <w:rPr>
          <w:rFonts w:ascii="宋体" w:eastAsia="宋体" w:hAnsi="宋体" w:hint="eastAsia"/>
          <w:sz w:val="24"/>
          <w:szCs w:val="24"/>
          <w:lang w:eastAsia="zh-CN"/>
        </w:rPr>
        <w:t>疾病检测设备包括</w:t>
      </w:r>
      <w:r w:rsidR="007E497F" w:rsidRPr="00CC332E">
        <w:rPr>
          <w:rFonts w:ascii="宋体" w:eastAsia="宋体" w:hAnsi="宋体" w:hint="eastAsia"/>
          <w:sz w:val="24"/>
          <w:szCs w:val="24"/>
          <w:lang w:eastAsia="zh-CN"/>
        </w:rPr>
        <w:t>肺活量计</w:t>
      </w:r>
      <w:r w:rsidR="00656959" w:rsidRPr="00CC332E">
        <w:rPr>
          <w:rFonts w:ascii="宋体" w:eastAsia="宋体" w:hAnsi="宋体" w:hint="eastAsia"/>
          <w:sz w:val="24"/>
          <w:szCs w:val="24"/>
          <w:lang w:eastAsia="zh-CN"/>
        </w:rPr>
        <w:t>或是电子听诊器</w:t>
      </w:r>
      <w:r>
        <w:rPr>
          <w:rFonts w:ascii="宋体" w:eastAsia="宋体" w:hAnsi="宋体" w:hint="eastAsia"/>
          <w:sz w:val="24"/>
          <w:szCs w:val="24"/>
          <w:lang w:eastAsia="zh-CN"/>
        </w:rPr>
        <w:t>，</w:t>
      </w:r>
      <w:r w:rsidR="00656959" w:rsidRPr="00CC332E">
        <w:rPr>
          <w:rFonts w:ascii="宋体" w:eastAsia="宋体" w:hAnsi="宋体" w:hint="eastAsia"/>
          <w:sz w:val="24"/>
          <w:szCs w:val="24"/>
          <w:lang w:eastAsia="zh-CN"/>
        </w:rPr>
        <w:t>都不适合非医疗专业人员独立操作，设备的成本以及可</w:t>
      </w:r>
      <w:r>
        <w:rPr>
          <w:rFonts w:ascii="宋体" w:eastAsia="宋体" w:hAnsi="宋体" w:hint="eastAsia"/>
          <w:sz w:val="24"/>
          <w:szCs w:val="24"/>
          <w:lang w:eastAsia="zh-CN"/>
        </w:rPr>
        <w:t>获得</w:t>
      </w:r>
      <w:r w:rsidR="00656959" w:rsidRPr="00CC332E">
        <w:rPr>
          <w:rFonts w:ascii="宋体" w:eastAsia="宋体" w:hAnsi="宋体" w:hint="eastAsia"/>
          <w:sz w:val="24"/>
          <w:szCs w:val="24"/>
          <w:lang w:eastAsia="zh-CN"/>
        </w:rPr>
        <w:t>性都受限制</w:t>
      </w:r>
      <w:r>
        <w:rPr>
          <w:rFonts w:ascii="宋体" w:eastAsia="宋体" w:hAnsi="宋体" w:hint="eastAsia"/>
          <w:sz w:val="24"/>
          <w:szCs w:val="24"/>
          <w:lang w:eastAsia="zh-CN"/>
        </w:rPr>
        <w:t>。同时，</w:t>
      </w:r>
      <w:r w:rsidR="00656959" w:rsidRPr="00CC332E">
        <w:rPr>
          <w:rFonts w:ascii="宋体" w:eastAsia="宋体" w:hAnsi="宋体" w:hint="eastAsia"/>
          <w:sz w:val="24"/>
          <w:szCs w:val="24"/>
          <w:lang w:eastAsia="zh-CN"/>
        </w:rPr>
        <w:t>监测得到的数据解释</w:t>
      </w:r>
      <w:r>
        <w:rPr>
          <w:rFonts w:ascii="宋体" w:eastAsia="宋体" w:hAnsi="宋体" w:hint="eastAsia"/>
          <w:sz w:val="24"/>
          <w:szCs w:val="24"/>
          <w:lang w:eastAsia="zh-CN"/>
        </w:rPr>
        <w:t>，也有赖于专业医疗人员的解读判断。</w:t>
      </w:r>
      <w:r w:rsidR="00656959" w:rsidRPr="00CC332E">
        <w:rPr>
          <w:rFonts w:ascii="宋体" w:eastAsia="宋体" w:hAnsi="宋体" w:hint="eastAsia"/>
          <w:sz w:val="24"/>
          <w:szCs w:val="24"/>
          <w:lang w:eastAsia="zh-CN"/>
        </w:rPr>
        <w:t>但是由于在相关</w:t>
      </w:r>
      <w:r>
        <w:rPr>
          <w:rFonts w:ascii="宋体" w:eastAsia="宋体" w:hAnsi="宋体" w:hint="eastAsia"/>
          <w:sz w:val="24"/>
          <w:szCs w:val="24"/>
          <w:lang w:eastAsia="zh-CN"/>
        </w:rPr>
        <w:t>疾病领域医疗资源的不均衡</w:t>
      </w:r>
      <w:r w:rsidR="007668A1">
        <w:rPr>
          <w:rFonts w:ascii="宋体" w:eastAsia="宋体" w:hAnsi="宋体" w:hint="eastAsia"/>
          <w:sz w:val="24"/>
          <w:szCs w:val="24"/>
          <w:lang w:eastAsia="zh-CN"/>
        </w:rPr>
        <w:t>，</w:t>
      </w:r>
      <w:r>
        <w:rPr>
          <w:rFonts w:ascii="宋体" w:eastAsia="宋体" w:hAnsi="宋体" w:hint="eastAsia"/>
          <w:sz w:val="24"/>
          <w:szCs w:val="24"/>
          <w:lang w:eastAsia="zh-CN"/>
        </w:rPr>
        <w:t>以及新冠疫情流行期间就医不便的影响，</w:t>
      </w:r>
      <w:r w:rsidR="00656959" w:rsidRPr="00CC332E">
        <w:rPr>
          <w:rFonts w:ascii="宋体" w:eastAsia="宋体" w:hAnsi="宋体" w:hint="eastAsia"/>
          <w:sz w:val="24"/>
          <w:szCs w:val="24"/>
          <w:lang w:eastAsia="zh-CN"/>
        </w:rPr>
        <w:t>亟需有简易的</w:t>
      </w:r>
      <w:r w:rsidR="00E32B39">
        <w:rPr>
          <w:rFonts w:ascii="宋体" w:eastAsia="宋体" w:hAnsi="宋体" w:hint="eastAsia"/>
          <w:sz w:val="24"/>
          <w:szCs w:val="24"/>
          <w:lang w:eastAsia="zh-CN"/>
        </w:rPr>
        <w:t>科技</w:t>
      </w:r>
      <w:r w:rsidR="00656959" w:rsidRPr="00CC332E">
        <w:rPr>
          <w:rFonts w:ascii="宋体" w:eastAsia="宋体" w:hAnsi="宋体" w:hint="eastAsia"/>
          <w:sz w:val="24"/>
          <w:szCs w:val="24"/>
          <w:lang w:eastAsia="zh-CN"/>
        </w:rPr>
        <w:t>手段</w:t>
      </w:r>
      <w:r w:rsidR="00E32B39">
        <w:rPr>
          <w:rFonts w:ascii="宋体" w:eastAsia="宋体" w:hAnsi="宋体" w:hint="eastAsia"/>
          <w:sz w:val="24"/>
          <w:szCs w:val="24"/>
          <w:lang w:eastAsia="zh-CN"/>
        </w:rPr>
        <w:t>帮助</w:t>
      </w:r>
      <w:r w:rsidR="00D32E62" w:rsidRPr="00CC332E">
        <w:rPr>
          <w:rFonts w:ascii="宋体" w:eastAsia="宋体" w:hAnsi="宋体" w:hint="eastAsia"/>
          <w:sz w:val="24"/>
          <w:szCs w:val="24"/>
          <w:lang w:eastAsia="zh-CN"/>
        </w:rPr>
        <w:t>个</w:t>
      </w:r>
      <w:r w:rsidR="007668A1" w:rsidRPr="00D32E62">
        <w:rPr>
          <w:rFonts w:ascii="宋体" w:eastAsia="宋体" w:hAnsi="宋体" w:hint="eastAsia"/>
          <w:color w:val="000000" w:themeColor="text1"/>
          <w:sz w:val="24"/>
          <w:szCs w:val="24"/>
          <w:lang w:eastAsia="zh-CN"/>
        </w:rPr>
        <w:t>人进行</w:t>
      </w:r>
      <w:r w:rsidR="00E32B39" w:rsidRPr="00D32E62">
        <w:rPr>
          <w:rFonts w:ascii="宋体" w:eastAsia="宋体" w:hAnsi="宋体" w:hint="eastAsia"/>
          <w:color w:val="000000" w:themeColor="text1"/>
          <w:sz w:val="24"/>
          <w:szCs w:val="24"/>
          <w:lang w:eastAsia="zh-CN"/>
        </w:rPr>
        <w:t>早</w:t>
      </w:r>
      <w:r w:rsidR="00E32B39">
        <w:rPr>
          <w:rFonts w:ascii="宋体" w:eastAsia="宋体" w:hAnsi="宋体" w:hint="eastAsia"/>
          <w:sz w:val="24"/>
          <w:szCs w:val="24"/>
          <w:lang w:eastAsia="zh-CN"/>
        </w:rPr>
        <w:t>期连续监测</w:t>
      </w:r>
      <w:r w:rsidR="007668A1">
        <w:rPr>
          <w:rFonts w:ascii="宋体" w:eastAsia="宋体" w:hAnsi="宋体" w:hint="eastAsia"/>
          <w:sz w:val="24"/>
          <w:szCs w:val="24"/>
          <w:lang w:eastAsia="zh-CN"/>
        </w:rPr>
        <w:t>、</w:t>
      </w:r>
      <w:r w:rsidR="00E32B39">
        <w:rPr>
          <w:rFonts w:ascii="宋体" w:eastAsia="宋体" w:hAnsi="宋体" w:hint="eastAsia"/>
          <w:sz w:val="24"/>
          <w:szCs w:val="24"/>
          <w:lang w:eastAsia="zh-CN"/>
        </w:rPr>
        <w:t>识别呼吸</w:t>
      </w:r>
      <w:r w:rsidR="00915DD9" w:rsidRPr="00915DD9">
        <w:rPr>
          <w:rFonts w:ascii="宋体" w:eastAsia="宋体" w:hAnsi="宋体" w:hint="eastAsia"/>
          <w:sz w:val="24"/>
          <w:szCs w:val="24"/>
          <w:lang w:eastAsia="zh-CN"/>
        </w:rPr>
        <w:t>系统</w:t>
      </w:r>
      <w:r w:rsidR="00845277" w:rsidRPr="00CC332E">
        <w:rPr>
          <w:rFonts w:ascii="宋体" w:eastAsia="宋体" w:hAnsi="宋体" w:hint="eastAsia"/>
          <w:sz w:val="24"/>
          <w:szCs w:val="24"/>
          <w:lang w:eastAsia="zh-CN"/>
        </w:rPr>
        <w:t>疾病</w:t>
      </w:r>
      <w:r w:rsidR="00E32B39">
        <w:rPr>
          <w:rFonts w:ascii="宋体" w:eastAsia="宋体" w:hAnsi="宋体" w:hint="eastAsia"/>
          <w:sz w:val="24"/>
          <w:szCs w:val="24"/>
          <w:lang w:eastAsia="zh-CN"/>
        </w:rPr>
        <w:t>可能的</w:t>
      </w:r>
      <w:r w:rsidR="00845277" w:rsidRPr="00CC332E">
        <w:rPr>
          <w:rFonts w:ascii="宋体" w:eastAsia="宋体" w:hAnsi="宋体" w:hint="eastAsia"/>
          <w:sz w:val="24"/>
          <w:szCs w:val="24"/>
          <w:lang w:eastAsia="zh-CN"/>
        </w:rPr>
        <w:t>风险，</w:t>
      </w:r>
      <w:bookmarkStart w:id="8" w:name="_Hlk117783728"/>
      <w:r w:rsidR="007668A1" w:rsidRPr="00D32E62">
        <w:rPr>
          <w:rFonts w:ascii="宋体" w:eastAsia="宋体" w:hAnsi="宋体" w:hint="eastAsia"/>
          <w:color w:val="000000" w:themeColor="text1"/>
          <w:sz w:val="24"/>
          <w:szCs w:val="24"/>
          <w:lang w:eastAsia="zh-CN"/>
        </w:rPr>
        <w:t>从而实现</w:t>
      </w:r>
      <w:r w:rsidR="000403D0" w:rsidRPr="00CC332E">
        <w:rPr>
          <w:rFonts w:ascii="宋体" w:eastAsia="宋体" w:hAnsi="宋体" w:hint="eastAsia"/>
          <w:sz w:val="24"/>
          <w:szCs w:val="24"/>
          <w:lang w:eastAsia="zh-CN"/>
        </w:rPr>
        <w:t>早</w:t>
      </w:r>
      <w:proofErr w:type="gramStart"/>
      <w:r w:rsidR="000403D0" w:rsidRPr="00CC332E">
        <w:rPr>
          <w:rFonts w:ascii="宋体" w:eastAsia="宋体" w:hAnsi="宋体" w:hint="eastAsia"/>
          <w:sz w:val="24"/>
          <w:szCs w:val="24"/>
          <w:lang w:eastAsia="zh-CN"/>
        </w:rPr>
        <w:t>诊早筛</w:t>
      </w:r>
      <w:proofErr w:type="gramEnd"/>
      <w:r w:rsidR="000403D0" w:rsidRPr="00CC332E">
        <w:rPr>
          <w:rFonts w:ascii="宋体" w:eastAsia="宋体" w:hAnsi="宋体" w:hint="eastAsia"/>
          <w:sz w:val="24"/>
          <w:szCs w:val="24"/>
          <w:lang w:eastAsia="zh-CN"/>
        </w:rPr>
        <w:t>。</w:t>
      </w:r>
      <w:bookmarkEnd w:id="8"/>
      <w:r w:rsidR="00E32B39">
        <w:rPr>
          <w:rFonts w:ascii="宋体" w:eastAsia="宋体" w:hAnsi="宋体" w:hint="eastAsia"/>
          <w:sz w:val="24"/>
          <w:szCs w:val="24"/>
          <w:lang w:eastAsia="zh-CN"/>
        </w:rPr>
        <w:t>如果能够做到慢性呼吸</w:t>
      </w:r>
      <w:r w:rsidR="00915DD9" w:rsidRPr="00915DD9">
        <w:rPr>
          <w:rFonts w:ascii="宋体" w:eastAsia="宋体" w:hAnsi="宋体" w:hint="eastAsia"/>
          <w:sz w:val="24"/>
          <w:szCs w:val="24"/>
          <w:lang w:eastAsia="zh-CN"/>
        </w:rPr>
        <w:t>系统</w:t>
      </w:r>
      <w:r w:rsidR="00E32B39">
        <w:rPr>
          <w:rFonts w:ascii="宋体" w:eastAsia="宋体" w:hAnsi="宋体" w:hint="eastAsia"/>
          <w:sz w:val="24"/>
          <w:szCs w:val="24"/>
          <w:lang w:eastAsia="zh-CN"/>
        </w:rPr>
        <w:t>疾病的早期筛查与诊疗，可以显著提高病人的生活质量，</w:t>
      </w:r>
      <w:r w:rsidR="00845277" w:rsidRPr="00CC332E">
        <w:rPr>
          <w:rFonts w:ascii="宋体" w:eastAsia="宋体" w:hAnsi="宋体" w:hint="eastAsia"/>
          <w:sz w:val="24"/>
          <w:szCs w:val="24"/>
          <w:lang w:eastAsia="zh-CN"/>
        </w:rPr>
        <w:t>减少急性加重的发生，对于个人以及社会整体的卫生经济效益巨大。</w:t>
      </w:r>
    </w:p>
    <w:p w14:paraId="1AACFBEC" w14:textId="77777777" w:rsidR="00D32E62" w:rsidRPr="000569B8" w:rsidRDefault="00BC5E90" w:rsidP="00CC7DF3">
      <w:pPr>
        <w:spacing w:beforeLines="100" w:before="240" w:afterLines="100" w:after="240"/>
        <w:ind w:leftChars="27" w:left="59" w:firstLineChars="185" w:firstLine="444"/>
        <w:jc w:val="both"/>
        <w:rPr>
          <w:rFonts w:ascii="宋体" w:eastAsia="宋体" w:hAnsi="宋体"/>
          <w:color w:val="000000" w:themeColor="text1"/>
          <w:sz w:val="24"/>
          <w:szCs w:val="24"/>
          <w:lang w:eastAsia="zh-CN"/>
        </w:rPr>
      </w:pPr>
      <w:r w:rsidRPr="000569B8">
        <w:rPr>
          <w:rFonts w:ascii="宋体" w:eastAsia="宋体" w:hAnsi="宋体"/>
          <w:color w:val="000000" w:themeColor="text1"/>
          <w:sz w:val="24"/>
          <w:szCs w:val="24"/>
          <w:lang w:eastAsia="zh-CN"/>
        </w:rPr>
        <w:t>2020</w:t>
      </w:r>
      <w:r w:rsidRPr="000569B8">
        <w:rPr>
          <w:rFonts w:ascii="宋体" w:eastAsia="宋体" w:hAnsi="宋体" w:hint="eastAsia"/>
          <w:color w:val="000000" w:themeColor="text1"/>
          <w:sz w:val="24"/>
          <w:szCs w:val="24"/>
          <w:lang w:eastAsia="zh-CN"/>
        </w:rPr>
        <w:t>年</w:t>
      </w:r>
      <w:r w:rsidRPr="000569B8">
        <w:rPr>
          <w:rFonts w:ascii="宋体" w:eastAsia="宋体" w:hAnsi="宋体"/>
          <w:color w:val="000000" w:themeColor="text1"/>
          <w:sz w:val="24"/>
          <w:szCs w:val="24"/>
          <w:lang w:eastAsia="zh-CN"/>
        </w:rPr>
        <w:t>1</w:t>
      </w:r>
      <w:r w:rsidRPr="000569B8">
        <w:rPr>
          <w:rFonts w:ascii="宋体" w:eastAsia="宋体" w:hAnsi="宋体" w:hint="eastAsia"/>
          <w:color w:val="000000" w:themeColor="text1"/>
          <w:sz w:val="24"/>
          <w:szCs w:val="24"/>
          <w:lang w:eastAsia="zh-CN"/>
        </w:rPr>
        <w:t>月</w:t>
      </w:r>
      <w:r w:rsidRPr="000569B8">
        <w:rPr>
          <w:rFonts w:ascii="宋体" w:eastAsia="宋体" w:hAnsi="宋体"/>
          <w:color w:val="000000" w:themeColor="text1"/>
          <w:sz w:val="24"/>
          <w:szCs w:val="24"/>
          <w:lang w:eastAsia="zh-CN"/>
        </w:rPr>
        <w:t>30</w:t>
      </w:r>
      <w:r w:rsidRPr="000569B8">
        <w:rPr>
          <w:rFonts w:ascii="宋体" w:eastAsia="宋体" w:hAnsi="宋体" w:hint="eastAsia"/>
          <w:color w:val="000000" w:themeColor="text1"/>
          <w:sz w:val="24"/>
          <w:szCs w:val="24"/>
          <w:lang w:eastAsia="zh-CN"/>
        </w:rPr>
        <w:t>日，国际卫生组织（</w:t>
      </w:r>
      <w:r w:rsidRPr="000569B8">
        <w:rPr>
          <w:rFonts w:ascii="宋体" w:eastAsia="宋体" w:hAnsi="宋体"/>
          <w:color w:val="000000" w:themeColor="text1"/>
          <w:sz w:val="24"/>
          <w:szCs w:val="24"/>
          <w:lang w:eastAsia="zh-CN"/>
        </w:rPr>
        <w:t>WHO</w:t>
      </w:r>
      <w:r w:rsidRPr="000569B8">
        <w:rPr>
          <w:rFonts w:ascii="宋体" w:eastAsia="宋体" w:hAnsi="宋体" w:hint="eastAsia"/>
          <w:color w:val="000000" w:themeColor="text1"/>
          <w:sz w:val="24"/>
          <w:szCs w:val="24"/>
          <w:lang w:eastAsia="zh-CN"/>
        </w:rPr>
        <w:t>）正式宣布</w:t>
      </w:r>
      <w:r w:rsidRPr="000569B8">
        <w:rPr>
          <w:rFonts w:ascii="宋体" w:eastAsia="宋体" w:hAnsi="宋体"/>
          <w:color w:val="000000" w:themeColor="text1"/>
          <w:sz w:val="24"/>
          <w:szCs w:val="24"/>
          <w:lang w:eastAsia="zh-CN"/>
        </w:rPr>
        <w:t>COVID-19</w:t>
      </w:r>
      <w:r w:rsidRPr="000569B8">
        <w:rPr>
          <w:rFonts w:ascii="PMingLiU" w:eastAsia="宋体" w:hAnsi="PMingLiU"/>
          <w:color w:val="000000" w:themeColor="text1"/>
          <w:sz w:val="24"/>
          <w:szCs w:val="24"/>
          <w:lang w:eastAsia="zh-CN"/>
        </w:rPr>
        <w:t xml:space="preserve"> (</w:t>
      </w:r>
      <w:r w:rsidRPr="000569B8">
        <w:rPr>
          <w:rFonts w:ascii="宋体" w:eastAsia="宋体" w:hAnsi="宋体" w:hint="eastAsia"/>
          <w:color w:val="000000" w:themeColor="text1"/>
          <w:sz w:val="24"/>
          <w:szCs w:val="24"/>
          <w:lang w:eastAsia="zh-CN"/>
        </w:rPr>
        <w:t>新型冠状病毒感染导致的呼吸系统疾病</w:t>
      </w:r>
      <w:r w:rsidRPr="000569B8">
        <w:rPr>
          <w:rFonts w:ascii="PMingLiU" w:eastAsia="宋体" w:hAnsi="PMingLiU"/>
          <w:color w:val="000000" w:themeColor="text1"/>
          <w:sz w:val="24"/>
          <w:szCs w:val="24"/>
          <w:lang w:eastAsia="zh-CN"/>
        </w:rPr>
        <w:t xml:space="preserve">) </w:t>
      </w:r>
      <w:r w:rsidRPr="000569B8">
        <w:rPr>
          <w:rFonts w:ascii="宋体" w:eastAsia="宋体" w:hAnsi="宋体" w:hint="eastAsia"/>
          <w:color w:val="000000" w:themeColor="text1"/>
          <w:sz w:val="24"/>
          <w:szCs w:val="24"/>
          <w:lang w:eastAsia="zh-CN"/>
        </w:rPr>
        <w:t>成为</w:t>
      </w:r>
      <w:proofErr w:type="gramStart"/>
      <w:r w:rsidRPr="000569B8">
        <w:rPr>
          <w:rFonts w:ascii="宋体" w:eastAsia="宋体" w:hAnsi="宋体" w:hint="eastAsia"/>
          <w:color w:val="000000" w:themeColor="text1"/>
          <w:sz w:val="24"/>
          <w:szCs w:val="24"/>
          <w:lang w:eastAsia="zh-CN"/>
        </w:rPr>
        <w:t>全球全球</w:t>
      </w:r>
      <w:proofErr w:type="gramEnd"/>
      <w:r w:rsidRPr="000569B8">
        <w:rPr>
          <w:rFonts w:ascii="宋体" w:eastAsia="宋体" w:hAnsi="宋体" w:hint="eastAsia"/>
          <w:color w:val="000000" w:themeColor="text1"/>
          <w:sz w:val="24"/>
          <w:szCs w:val="24"/>
          <w:lang w:eastAsia="zh-CN"/>
        </w:rPr>
        <w:t>卫生紧急事件。此后的</w:t>
      </w:r>
      <w:r w:rsidRPr="000569B8">
        <w:rPr>
          <w:rFonts w:ascii="宋体" w:eastAsia="宋体" w:hAnsi="宋体"/>
          <w:color w:val="000000" w:themeColor="text1"/>
          <w:sz w:val="24"/>
          <w:szCs w:val="24"/>
          <w:lang w:eastAsia="zh-CN"/>
        </w:rPr>
        <w:t>2</w:t>
      </w:r>
      <w:r w:rsidRPr="000569B8">
        <w:rPr>
          <w:rFonts w:ascii="宋体" w:eastAsia="宋体" w:hAnsi="宋体" w:hint="eastAsia"/>
          <w:color w:val="000000" w:themeColor="text1"/>
          <w:sz w:val="24"/>
          <w:szCs w:val="24"/>
          <w:lang w:eastAsia="zh-CN"/>
        </w:rPr>
        <w:t>年多时间，</w:t>
      </w:r>
      <w:r w:rsidRPr="000569B8">
        <w:rPr>
          <w:rFonts w:ascii="宋体" w:eastAsia="宋体" w:hAnsi="宋体"/>
          <w:color w:val="000000" w:themeColor="text1"/>
          <w:sz w:val="24"/>
          <w:szCs w:val="24"/>
          <w:lang w:eastAsia="zh-CN"/>
        </w:rPr>
        <w:t>COVID-19</w:t>
      </w:r>
      <w:r w:rsidRPr="000569B8">
        <w:rPr>
          <w:rFonts w:ascii="宋体" w:eastAsia="宋体" w:hAnsi="宋体" w:hint="eastAsia"/>
          <w:color w:val="000000" w:themeColor="text1"/>
          <w:sz w:val="24"/>
          <w:szCs w:val="24"/>
          <w:lang w:eastAsia="zh-CN"/>
        </w:rPr>
        <w:t>在全球肆虐，截至目前已造成超过</w:t>
      </w:r>
      <w:r w:rsidRPr="000569B8">
        <w:rPr>
          <w:rFonts w:ascii="宋体" w:eastAsia="宋体" w:hAnsi="宋体"/>
          <w:color w:val="000000" w:themeColor="text1"/>
          <w:sz w:val="24"/>
          <w:szCs w:val="24"/>
          <w:lang w:eastAsia="zh-CN"/>
        </w:rPr>
        <w:t>6.2</w:t>
      </w:r>
      <w:r w:rsidRPr="000569B8">
        <w:rPr>
          <w:rFonts w:ascii="宋体" w:eastAsia="宋体" w:hAnsi="宋体" w:hint="eastAsia"/>
          <w:color w:val="000000" w:themeColor="text1"/>
          <w:sz w:val="24"/>
          <w:szCs w:val="24"/>
          <w:lang w:eastAsia="zh-CN"/>
        </w:rPr>
        <w:t>亿人感染，并导致</w:t>
      </w:r>
      <w:r w:rsidRPr="000569B8">
        <w:rPr>
          <w:rFonts w:ascii="宋体" w:eastAsia="宋体" w:hAnsi="宋体"/>
          <w:color w:val="000000" w:themeColor="text1"/>
          <w:sz w:val="24"/>
          <w:szCs w:val="24"/>
          <w:lang w:eastAsia="zh-CN"/>
        </w:rPr>
        <w:t>600</w:t>
      </w:r>
      <w:r w:rsidRPr="000569B8">
        <w:rPr>
          <w:rFonts w:ascii="宋体" w:eastAsia="宋体" w:hAnsi="宋体" w:hint="eastAsia"/>
          <w:color w:val="000000" w:themeColor="text1"/>
          <w:sz w:val="24"/>
          <w:szCs w:val="24"/>
          <w:lang w:eastAsia="zh-CN"/>
        </w:rPr>
        <w:t>多万人死亡。</w:t>
      </w:r>
      <w:r w:rsidRPr="000569B8">
        <w:rPr>
          <w:rFonts w:ascii="PMingLiU" w:eastAsia="宋体" w:hAnsi="PMingLiU" w:hint="eastAsia"/>
          <w:color w:val="000000" w:themeColor="text1"/>
          <w:sz w:val="24"/>
          <w:szCs w:val="24"/>
          <w:lang w:eastAsia="zh-CN"/>
        </w:rPr>
        <w:t>在新冠疫情期间，我们团队支持了小区的多项抗</w:t>
      </w:r>
      <w:proofErr w:type="gramStart"/>
      <w:r w:rsidRPr="000569B8">
        <w:rPr>
          <w:rFonts w:ascii="PMingLiU" w:eastAsia="宋体" w:hAnsi="PMingLiU" w:hint="eastAsia"/>
          <w:color w:val="000000" w:themeColor="text1"/>
          <w:sz w:val="24"/>
          <w:szCs w:val="24"/>
          <w:lang w:eastAsia="zh-CN"/>
        </w:rPr>
        <w:t>疫</w:t>
      </w:r>
      <w:proofErr w:type="gramEnd"/>
      <w:r w:rsidRPr="000569B8">
        <w:rPr>
          <w:rFonts w:ascii="PMingLiU" w:eastAsia="宋体" w:hAnsi="PMingLiU" w:hint="eastAsia"/>
          <w:color w:val="000000" w:themeColor="text1"/>
          <w:sz w:val="24"/>
          <w:szCs w:val="24"/>
          <w:lang w:eastAsia="zh-CN"/>
        </w:rPr>
        <w:t>志愿者活动、协助小区普及患者教育并由学习新冠肺炎相关知识进一步了解到整体急性与慢性呼吸道疾病对社会带来的负担。因此</w:t>
      </w:r>
      <w:r w:rsidR="000569B8">
        <w:rPr>
          <w:rFonts w:ascii="PMingLiU" w:eastAsia="宋体" w:hAnsi="PMingLiU" w:hint="eastAsia"/>
          <w:color w:val="000000" w:themeColor="text1"/>
          <w:sz w:val="24"/>
          <w:szCs w:val="24"/>
          <w:lang w:eastAsia="zh-CN"/>
        </w:rPr>
        <w:t>，团队</w:t>
      </w:r>
      <w:r w:rsidRPr="000569B8">
        <w:rPr>
          <w:rFonts w:ascii="PMingLiU" w:eastAsia="宋体" w:hAnsi="PMingLiU" w:hint="eastAsia"/>
          <w:color w:val="000000" w:themeColor="text1"/>
          <w:sz w:val="24"/>
          <w:szCs w:val="24"/>
          <w:lang w:eastAsia="zh-CN"/>
        </w:rPr>
        <w:t>在校成立了第一个</w:t>
      </w:r>
      <w:r w:rsidRPr="000569B8">
        <w:rPr>
          <w:rFonts w:ascii="宋体" w:eastAsia="宋体" w:hAnsi="宋体" w:hint="eastAsia"/>
          <w:color w:val="000000" w:themeColor="text1"/>
          <w:sz w:val="24"/>
          <w:szCs w:val="24"/>
          <w:lang w:eastAsia="zh-CN"/>
        </w:rPr>
        <w:t>专注于呼吸</w:t>
      </w:r>
      <w:r w:rsidRPr="000569B8">
        <w:rPr>
          <w:rFonts w:ascii="PMingLiU" w:eastAsia="宋体" w:hAnsi="PMingLiU" w:hint="eastAsia"/>
          <w:color w:val="000000" w:themeColor="text1"/>
          <w:sz w:val="24"/>
          <w:szCs w:val="24"/>
          <w:lang w:eastAsia="zh-CN"/>
        </w:rPr>
        <w:t>系统疾病</w:t>
      </w:r>
      <w:r w:rsidRPr="000569B8">
        <w:rPr>
          <w:rFonts w:ascii="宋体" w:eastAsia="宋体" w:hAnsi="宋体" w:hint="eastAsia"/>
          <w:color w:val="000000" w:themeColor="text1"/>
          <w:sz w:val="24"/>
          <w:szCs w:val="24"/>
          <w:lang w:eastAsia="zh-CN"/>
        </w:rPr>
        <w:t>防治与管理</w:t>
      </w:r>
      <w:r w:rsidRPr="000569B8">
        <w:rPr>
          <w:rFonts w:ascii="PMingLiU" w:eastAsia="宋体" w:hAnsi="PMingLiU" w:hint="eastAsia"/>
          <w:color w:val="000000" w:themeColor="text1"/>
          <w:sz w:val="24"/>
          <w:szCs w:val="24"/>
          <w:lang w:eastAsia="zh-CN"/>
        </w:rPr>
        <w:t>的志愿者俱乐部</w:t>
      </w:r>
      <w:r w:rsidRPr="000569B8">
        <w:rPr>
          <w:rFonts w:ascii="宋体" w:eastAsia="宋体" w:hAnsi="宋体" w:hint="eastAsia"/>
          <w:color w:val="000000" w:themeColor="text1"/>
          <w:sz w:val="24"/>
          <w:szCs w:val="24"/>
          <w:lang w:eastAsia="zh-CN"/>
        </w:rPr>
        <w:t>，目标是倡导</w:t>
      </w:r>
      <w:r w:rsidRPr="000569B8">
        <w:rPr>
          <w:rFonts w:ascii="PMingLiU" w:eastAsia="宋体" w:hAnsi="PMingLiU" w:hint="eastAsia"/>
          <w:color w:val="000000" w:themeColor="text1"/>
          <w:sz w:val="24"/>
          <w:szCs w:val="24"/>
          <w:lang w:eastAsia="zh-CN"/>
        </w:rPr>
        <w:t>科学防治</w:t>
      </w:r>
      <w:r w:rsidRPr="000569B8">
        <w:rPr>
          <w:rFonts w:ascii="宋体" w:eastAsia="宋体" w:hAnsi="宋体" w:hint="eastAsia"/>
          <w:color w:val="000000" w:themeColor="text1"/>
          <w:sz w:val="24"/>
          <w:szCs w:val="24"/>
          <w:lang w:eastAsia="zh-CN"/>
        </w:rPr>
        <w:t>以及促进健康</w:t>
      </w:r>
      <w:proofErr w:type="gramStart"/>
      <w:r w:rsidRPr="000569B8">
        <w:rPr>
          <w:rFonts w:ascii="宋体" w:eastAsia="宋体" w:hAnsi="宋体" w:hint="eastAsia"/>
          <w:color w:val="000000" w:themeColor="text1"/>
          <w:sz w:val="24"/>
          <w:szCs w:val="24"/>
          <w:lang w:eastAsia="zh-CN"/>
        </w:rPr>
        <w:t>公平可</w:t>
      </w:r>
      <w:proofErr w:type="gramEnd"/>
      <w:r w:rsidRPr="000569B8">
        <w:rPr>
          <w:rFonts w:ascii="宋体" w:eastAsia="宋体" w:hAnsi="宋体" w:hint="eastAsia"/>
          <w:color w:val="000000" w:themeColor="text1"/>
          <w:sz w:val="24"/>
          <w:szCs w:val="24"/>
          <w:lang w:eastAsia="zh-CN"/>
        </w:rPr>
        <w:t>及。</w:t>
      </w:r>
      <w:r w:rsidRPr="000569B8">
        <w:rPr>
          <w:rFonts w:ascii="PMingLiU" w:eastAsia="宋体" w:hAnsi="PMingLiU" w:hint="eastAsia"/>
          <w:color w:val="000000" w:themeColor="text1"/>
          <w:sz w:val="24"/>
          <w:szCs w:val="24"/>
          <w:lang w:eastAsia="zh-CN"/>
        </w:rPr>
        <w:t>结合医学与科创，设计呼吸系统疾病防治的创新手段。</w:t>
      </w:r>
    </w:p>
    <w:p w14:paraId="79495C28" w14:textId="77777777" w:rsidR="00D32E62" w:rsidRPr="0046673B" w:rsidRDefault="00D32E62" w:rsidP="00CC7DF3">
      <w:pPr>
        <w:spacing w:beforeLines="100" w:before="240" w:afterLines="100" w:after="240"/>
        <w:ind w:leftChars="27" w:left="59" w:firstLineChars="185" w:firstLine="444"/>
        <w:jc w:val="both"/>
        <w:rPr>
          <w:rFonts w:ascii="宋体" w:eastAsia="宋体" w:hAnsi="宋体"/>
          <w:color w:val="FF0000"/>
          <w:sz w:val="24"/>
          <w:szCs w:val="24"/>
          <w:u w:val="single"/>
          <w:lang w:eastAsia="zh-CN"/>
        </w:rPr>
      </w:pPr>
    </w:p>
    <w:p w14:paraId="0E61590E" w14:textId="77777777" w:rsidR="004B7F55" w:rsidRDefault="009276B8" w:rsidP="00941DEC">
      <w:pPr>
        <w:tabs>
          <w:tab w:val="left" w:pos="4820"/>
        </w:tabs>
        <w:spacing w:beforeLines="100" w:before="240" w:afterLines="100" w:after="240"/>
        <w:ind w:left="154" w:right="5043"/>
        <w:jc w:val="both"/>
        <w:outlineLvl w:val="0"/>
        <w:rPr>
          <w:rFonts w:ascii="宋体" w:eastAsia="宋体" w:hAnsi="宋体" w:cs="宋体"/>
          <w:sz w:val="30"/>
          <w:szCs w:val="30"/>
          <w:lang w:eastAsia="zh-CN"/>
        </w:rPr>
      </w:pPr>
      <w:bookmarkStart w:id="9" w:name="_Toc119066528"/>
      <w:r>
        <w:rPr>
          <w:rFonts w:ascii="Times New Roman" w:eastAsia="Times New Roman" w:hAnsi="Times New Roman" w:cs="Times New Roman"/>
          <w:b/>
          <w:bCs/>
          <w:sz w:val="30"/>
          <w:szCs w:val="30"/>
          <w:lang w:eastAsia="zh-CN"/>
        </w:rPr>
        <w:t xml:space="preserve">1.2 </w:t>
      </w:r>
      <w:r w:rsidR="0060217E" w:rsidRPr="005D1475">
        <w:rPr>
          <w:rFonts w:ascii="宋体" w:eastAsia="宋体" w:hAnsi="宋体" w:cs="宋体" w:hint="eastAsia"/>
          <w:b/>
          <w:spacing w:val="1"/>
          <w:sz w:val="30"/>
          <w:szCs w:val="30"/>
          <w:lang w:eastAsia="zh-CN"/>
        </w:rPr>
        <w:t>相关研究现状</w:t>
      </w:r>
      <w:r w:rsidR="00570779" w:rsidRPr="005D1475">
        <w:rPr>
          <w:rFonts w:ascii="宋体" w:eastAsia="宋体" w:hAnsi="宋体" w:cs="宋体" w:hint="eastAsia"/>
          <w:b/>
          <w:spacing w:val="1"/>
          <w:sz w:val="30"/>
          <w:szCs w:val="30"/>
          <w:lang w:eastAsia="zh-CN"/>
        </w:rPr>
        <w:t>及本研究的思路</w:t>
      </w:r>
      <w:bookmarkEnd w:id="9"/>
    </w:p>
    <w:p w14:paraId="47A21E90" w14:textId="77777777" w:rsidR="00E32B39" w:rsidRDefault="00E83E3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由于新冠疫情的流行，</w:t>
      </w:r>
      <w:r w:rsidRPr="00CC332E">
        <w:rPr>
          <w:rFonts w:ascii="宋体" w:eastAsia="宋体" w:hAnsi="宋体"/>
          <w:sz w:val="24"/>
          <w:szCs w:val="24"/>
          <w:lang w:eastAsia="zh-CN"/>
        </w:rPr>
        <w:t>许多研究开始关注</w:t>
      </w:r>
      <w:r w:rsidRPr="00CC332E">
        <w:rPr>
          <w:rFonts w:ascii="宋体" w:eastAsia="宋体" w:hAnsi="宋体" w:hint="eastAsia"/>
          <w:sz w:val="24"/>
          <w:szCs w:val="24"/>
          <w:lang w:eastAsia="zh-CN"/>
        </w:rPr>
        <w:t>远程监测数据在医疗方面的使用与评估，</w:t>
      </w:r>
      <w:r w:rsidR="00752AC6">
        <w:rPr>
          <w:rFonts w:ascii="宋体" w:eastAsia="宋体" w:hAnsi="宋体" w:hint="eastAsia"/>
          <w:sz w:val="24"/>
          <w:szCs w:val="24"/>
          <w:lang w:eastAsia="zh-CN"/>
        </w:rPr>
        <w:t>呼吸系统疾病也在远程医疗</w:t>
      </w:r>
      <w:r w:rsidR="003A7193">
        <w:rPr>
          <w:rFonts w:ascii="宋体" w:eastAsia="宋体" w:hAnsi="宋体" w:hint="eastAsia"/>
          <w:sz w:val="24"/>
          <w:szCs w:val="24"/>
          <w:lang w:eastAsia="zh-CN"/>
        </w:rPr>
        <w:t>的关注领域</w:t>
      </w:r>
      <w:r w:rsidR="00752AC6">
        <w:rPr>
          <w:rFonts w:ascii="宋体" w:eastAsia="宋体" w:hAnsi="宋体" w:hint="eastAsia"/>
          <w:sz w:val="24"/>
          <w:szCs w:val="24"/>
          <w:lang w:eastAsia="zh-CN"/>
        </w:rPr>
        <w:t>，</w:t>
      </w:r>
      <w:r w:rsidR="00752AC6" w:rsidRPr="00097CB9">
        <w:rPr>
          <w:rFonts w:ascii="宋体" w:eastAsia="宋体" w:hAnsi="宋体" w:hint="eastAsia"/>
          <w:color w:val="000000" w:themeColor="text1"/>
          <w:sz w:val="24"/>
          <w:szCs w:val="24"/>
          <w:lang w:eastAsia="zh-CN"/>
        </w:rPr>
        <w:t>但</w:t>
      </w:r>
      <w:r w:rsidR="00097CB9" w:rsidRPr="00097CB9">
        <w:rPr>
          <w:rFonts w:ascii="宋体" w:eastAsia="宋体" w:hAnsi="宋体" w:hint="eastAsia"/>
          <w:color w:val="000000" w:themeColor="text1"/>
          <w:sz w:val="24"/>
          <w:szCs w:val="24"/>
          <w:lang w:eastAsia="zh-CN"/>
        </w:rPr>
        <w:t>目前</w:t>
      </w:r>
      <w:r w:rsidR="00097CB9" w:rsidRPr="00DD60C5">
        <w:rPr>
          <w:rFonts w:ascii="PMingLiU" w:eastAsia="宋体" w:hAnsi="PMingLiU" w:hint="eastAsia"/>
          <w:color w:val="000000" w:themeColor="text1"/>
          <w:sz w:val="24"/>
          <w:szCs w:val="24"/>
          <w:lang w:eastAsia="zh-CN"/>
        </w:rPr>
        <w:t>该</w:t>
      </w:r>
      <w:r w:rsidR="00097CB9" w:rsidRPr="00097CB9">
        <w:rPr>
          <w:rFonts w:ascii="宋体" w:eastAsia="宋体" w:hAnsi="宋体" w:hint="eastAsia"/>
          <w:color w:val="000000" w:themeColor="text1"/>
          <w:sz w:val="24"/>
          <w:szCs w:val="24"/>
          <w:lang w:eastAsia="zh-CN"/>
        </w:rPr>
        <w:t>领域仍</w:t>
      </w:r>
      <w:r w:rsidR="008B0D09" w:rsidRPr="00097CB9">
        <w:rPr>
          <w:rFonts w:ascii="宋体" w:eastAsia="宋体" w:hAnsi="宋体" w:hint="eastAsia"/>
          <w:color w:val="000000" w:themeColor="text1"/>
          <w:sz w:val="24"/>
          <w:szCs w:val="24"/>
          <w:lang w:eastAsia="zh-CN"/>
        </w:rPr>
        <w:t>属于</w:t>
      </w:r>
      <w:r w:rsidR="00752AC6">
        <w:rPr>
          <w:rFonts w:ascii="宋体" w:eastAsia="宋体" w:hAnsi="宋体" w:hint="eastAsia"/>
          <w:sz w:val="24"/>
          <w:szCs w:val="24"/>
          <w:lang w:eastAsia="zh-CN"/>
        </w:rPr>
        <w:t>探索当中。</w:t>
      </w:r>
    </w:p>
    <w:p w14:paraId="317B6829" w14:textId="77777777" w:rsidR="0040306A" w:rsidRPr="00CC332E" w:rsidRDefault="00E83E3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肺活量测定是评估呼吸功能最常用的测试，主要用来识别和管理慢性阻塞性肺病、哮喘和其他影响</w:t>
      </w:r>
      <w:r w:rsidR="007954F0">
        <w:rPr>
          <w:rFonts w:ascii="宋体" w:eastAsia="宋体" w:hAnsi="宋体" w:hint="eastAsia"/>
          <w:sz w:val="24"/>
          <w:szCs w:val="24"/>
          <w:lang w:eastAsia="zh-CN"/>
        </w:rPr>
        <w:t>呼吸系统</w:t>
      </w:r>
      <w:r w:rsidRPr="00CC332E">
        <w:rPr>
          <w:rFonts w:ascii="宋体" w:eastAsia="宋体" w:hAnsi="宋体" w:hint="eastAsia"/>
          <w:sz w:val="24"/>
          <w:szCs w:val="24"/>
          <w:lang w:eastAsia="zh-CN"/>
        </w:rPr>
        <w:t>的疾病</w:t>
      </w:r>
      <w:r w:rsidRPr="003A7193">
        <w:rPr>
          <w:rFonts w:ascii="宋体" w:eastAsia="宋体" w:hAnsi="宋体"/>
          <w:sz w:val="28"/>
          <w:szCs w:val="24"/>
          <w:vertAlign w:val="superscript"/>
          <w:lang w:eastAsia="zh-CN"/>
        </w:rPr>
        <w:t>[</w:t>
      </w:r>
      <w:r w:rsidR="003A7193" w:rsidRPr="003A7193">
        <w:rPr>
          <w:rFonts w:ascii="宋体" w:eastAsia="宋体" w:hAnsi="宋体"/>
          <w:sz w:val="28"/>
          <w:szCs w:val="24"/>
          <w:vertAlign w:val="superscript"/>
          <w:lang w:eastAsia="zh-CN"/>
        </w:rPr>
        <w:t>5</w:t>
      </w:r>
      <w:r w:rsidRPr="003A7193">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。然而，对肺活量测定的多项研究表明，初级保健机构在遵守质量标准方面成绩不佳</w:t>
      </w:r>
      <w:r w:rsidRPr="003A7193">
        <w:rPr>
          <w:rFonts w:ascii="宋体" w:eastAsia="宋体" w:hAnsi="宋体"/>
          <w:sz w:val="28"/>
          <w:szCs w:val="24"/>
          <w:vertAlign w:val="superscript"/>
          <w:lang w:eastAsia="zh-CN"/>
        </w:rPr>
        <w:t>[</w:t>
      </w:r>
      <w:r w:rsidR="003A7193" w:rsidRPr="003A7193">
        <w:rPr>
          <w:rFonts w:ascii="宋体" w:eastAsia="宋体" w:hAnsi="宋体"/>
          <w:sz w:val="28"/>
          <w:szCs w:val="24"/>
          <w:vertAlign w:val="superscript"/>
          <w:lang w:eastAsia="zh-CN"/>
        </w:rPr>
        <w:t>6</w:t>
      </w:r>
      <w:r w:rsidRPr="003A7193">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，在非医疗环境下居家使用肺活量</w:t>
      </w:r>
      <w:r w:rsidRPr="00CC332E">
        <w:rPr>
          <w:rFonts w:ascii="宋体" w:eastAsia="宋体" w:hAnsi="宋体" w:hint="cs"/>
          <w:sz w:val="24"/>
          <w:szCs w:val="24"/>
          <w:lang w:eastAsia="zh-CN"/>
        </w:rPr>
        <w:t>计</w:t>
      </w:r>
      <w:r w:rsidRPr="00CC332E">
        <w:rPr>
          <w:rFonts w:ascii="宋体" w:eastAsia="宋体" w:hAnsi="宋体" w:hint="eastAsia"/>
          <w:sz w:val="24"/>
          <w:szCs w:val="24"/>
          <w:lang w:eastAsia="zh-CN"/>
        </w:rPr>
        <w:t>，因为</w:t>
      </w:r>
      <w:r w:rsidR="00B80323" w:rsidRPr="00B80323">
        <w:rPr>
          <w:rFonts w:ascii="宋体" w:eastAsia="宋体" w:hAnsi="宋体" w:hint="eastAsia"/>
          <w:sz w:val="24"/>
          <w:szCs w:val="24"/>
          <w:lang w:eastAsia="zh-CN"/>
        </w:rPr>
        <w:t>使用者</w:t>
      </w:r>
      <w:r w:rsidRPr="00CC332E">
        <w:rPr>
          <w:rFonts w:ascii="宋体" w:eastAsia="宋体" w:hAnsi="宋体" w:hint="eastAsia"/>
          <w:sz w:val="24"/>
          <w:szCs w:val="24"/>
          <w:lang w:eastAsia="zh-CN"/>
        </w:rPr>
        <w:t>的依从性差，无法证明可以增加额外的有</w:t>
      </w:r>
      <w:r w:rsidR="003A7193">
        <w:rPr>
          <w:rFonts w:ascii="宋体" w:eastAsia="宋体" w:hAnsi="宋体" w:hint="eastAsia"/>
          <w:sz w:val="24"/>
          <w:szCs w:val="24"/>
          <w:lang w:eastAsia="zh-CN"/>
        </w:rPr>
        <w:t>用</w:t>
      </w:r>
      <w:r w:rsidRPr="00CC332E">
        <w:rPr>
          <w:rFonts w:ascii="宋体" w:eastAsia="宋体" w:hAnsi="宋体" w:hint="eastAsia"/>
          <w:sz w:val="24"/>
          <w:szCs w:val="24"/>
          <w:lang w:eastAsia="zh-CN"/>
        </w:rPr>
        <w:t>信息来监测呼吸</w:t>
      </w:r>
      <w:r w:rsidR="00984CE6" w:rsidRPr="00984CE6">
        <w:rPr>
          <w:rFonts w:ascii="宋体" w:eastAsia="宋体" w:hAnsi="宋体" w:hint="eastAsia"/>
          <w:sz w:val="24"/>
          <w:szCs w:val="24"/>
          <w:lang w:eastAsia="zh-CN"/>
        </w:rPr>
        <w:t>系统</w:t>
      </w:r>
      <w:r w:rsidRPr="00CC332E">
        <w:rPr>
          <w:rFonts w:ascii="宋体" w:eastAsia="宋体" w:hAnsi="宋体" w:hint="eastAsia"/>
          <w:sz w:val="24"/>
          <w:szCs w:val="24"/>
          <w:lang w:eastAsia="zh-CN"/>
        </w:rPr>
        <w:t>疾病患者的预后或者预测</w:t>
      </w:r>
      <w:bookmarkStart w:id="10" w:name="_Hlk117784859"/>
      <w:r w:rsidRPr="00CC332E">
        <w:rPr>
          <w:rFonts w:ascii="宋体" w:eastAsia="宋体" w:hAnsi="宋体" w:hint="eastAsia"/>
          <w:sz w:val="24"/>
          <w:szCs w:val="24"/>
          <w:lang w:eastAsia="zh-CN"/>
        </w:rPr>
        <w:t>急性</w:t>
      </w:r>
      <w:bookmarkEnd w:id="10"/>
      <w:r w:rsidRPr="00CC332E">
        <w:rPr>
          <w:rFonts w:ascii="宋体" w:eastAsia="宋体" w:hAnsi="宋体" w:hint="eastAsia"/>
          <w:sz w:val="24"/>
          <w:szCs w:val="24"/>
          <w:lang w:eastAsia="zh-CN"/>
        </w:rPr>
        <w:t>加重，因此在考</w:t>
      </w:r>
      <w:r w:rsidRPr="00CC332E">
        <w:rPr>
          <w:rFonts w:ascii="宋体" w:eastAsia="宋体" w:hAnsi="宋体" w:hint="cs"/>
          <w:sz w:val="24"/>
          <w:szCs w:val="24"/>
          <w:lang w:eastAsia="zh-CN"/>
        </w:rPr>
        <w:t>虑</w:t>
      </w:r>
      <w:r w:rsidRPr="00CC332E">
        <w:rPr>
          <w:rFonts w:ascii="宋体" w:eastAsia="宋体" w:hAnsi="宋体" w:hint="eastAsia"/>
          <w:sz w:val="24"/>
          <w:szCs w:val="24"/>
          <w:lang w:eastAsia="zh-CN"/>
        </w:rPr>
        <w:t>呼吸</w:t>
      </w:r>
      <w:r w:rsidR="009F63D1" w:rsidRPr="009F63D1">
        <w:rPr>
          <w:rFonts w:ascii="宋体" w:eastAsia="宋体" w:hAnsi="宋体" w:hint="eastAsia"/>
          <w:sz w:val="24"/>
          <w:szCs w:val="24"/>
          <w:lang w:eastAsia="zh-CN"/>
        </w:rPr>
        <w:t>系统</w:t>
      </w:r>
      <w:r w:rsidRPr="00CC332E">
        <w:rPr>
          <w:rFonts w:ascii="宋体" w:eastAsia="宋体" w:hAnsi="宋体" w:hint="eastAsia"/>
          <w:sz w:val="24"/>
          <w:szCs w:val="24"/>
          <w:lang w:eastAsia="zh-CN"/>
        </w:rPr>
        <w:t>早期疾病</w:t>
      </w:r>
      <w:r w:rsidRPr="00CC332E">
        <w:rPr>
          <w:rFonts w:ascii="宋体" w:eastAsia="宋体" w:hAnsi="宋体" w:hint="cs"/>
          <w:sz w:val="24"/>
          <w:szCs w:val="24"/>
          <w:lang w:eastAsia="zh-CN"/>
        </w:rPr>
        <w:t>识别时</w:t>
      </w:r>
      <w:r w:rsidRPr="00CC332E">
        <w:rPr>
          <w:rFonts w:ascii="宋体" w:eastAsia="宋体" w:hAnsi="宋体" w:hint="eastAsia"/>
          <w:sz w:val="24"/>
          <w:szCs w:val="24"/>
          <w:lang w:eastAsia="zh-CN"/>
        </w:rPr>
        <w:t>，要考</w:t>
      </w:r>
      <w:r w:rsidRPr="00CC332E">
        <w:rPr>
          <w:rFonts w:ascii="宋体" w:eastAsia="宋体" w:hAnsi="宋体" w:hint="cs"/>
          <w:sz w:val="24"/>
          <w:szCs w:val="24"/>
          <w:lang w:eastAsia="zh-CN"/>
        </w:rPr>
        <w:t>虑选</w:t>
      </w:r>
      <w:r w:rsidRPr="00CC332E">
        <w:rPr>
          <w:rFonts w:ascii="宋体" w:eastAsia="宋体" w:hAnsi="宋体" w:hint="eastAsia"/>
          <w:sz w:val="24"/>
          <w:szCs w:val="24"/>
          <w:lang w:eastAsia="zh-CN"/>
        </w:rPr>
        <w:t>取的生理指</w:t>
      </w:r>
      <w:r w:rsidRPr="00CC332E">
        <w:rPr>
          <w:rFonts w:ascii="宋体" w:eastAsia="宋体" w:hAnsi="宋体" w:hint="cs"/>
          <w:sz w:val="24"/>
          <w:szCs w:val="24"/>
          <w:lang w:eastAsia="zh-CN"/>
        </w:rPr>
        <w:t>标</w:t>
      </w:r>
      <w:r w:rsidRPr="00CC332E">
        <w:rPr>
          <w:rFonts w:ascii="宋体" w:eastAsia="宋体" w:hAnsi="宋体" w:hint="eastAsia"/>
          <w:sz w:val="24"/>
          <w:szCs w:val="24"/>
          <w:lang w:eastAsia="zh-CN"/>
        </w:rPr>
        <w:t>的</w:t>
      </w:r>
      <w:r w:rsidRPr="00CC332E">
        <w:rPr>
          <w:rFonts w:ascii="宋体" w:eastAsia="宋体" w:hAnsi="宋体" w:hint="cs"/>
          <w:sz w:val="24"/>
          <w:szCs w:val="24"/>
          <w:lang w:eastAsia="zh-CN"/>
        </w:rPr>
        <w:t>医学</w:t>
      </w:r>
      <w:r w:rsidRPr="00CC332E">
        <w:rPr>
          <w:rFonts w:ascii="宋体" w:eastAsia="宋体" w:hAnsi="宋体" w:hint="eastAsia"/>
          <w:sz w:val="24"/>
          <w:szCs w:val="24"/>
          <w:lang w:eastAsia="zh-CN"/>
        </w:rPr>
        <w:t>解</w:t>
      </w:r>
      <w:r w:rsidRPr="00CC332E">
        <w:rPr>
          <w:rFonts w:ascii="宋体" w:eastAsia="宋体" w:hAnsi="宋体" w:hint="cs"/>
          <w:sz w:val="24"/>
          <w:szCs w:val="24"/>
          <w:lang w:eastAsia="zh-CN"/>
        </w:rPr>
        <w:t>释</w:t>
      </w:r>
      <w:r w:rsidRPr="00CC332E">
        <w:rPr>
          <w:rFonts w:ascii="宋体" w:eastAsia="宋体" w:hAnsi="宋体" w:hint="eastAsia"/>
          <w:sz w:val="24"/>
          <w:szCs w:val="24"/>
          <w:lang w:eastAsia="zh-CN"/>
        </w:rPr>
        <w:t>性、</w:t>
      </w:r>
      <w:r w:rsidR="00B80323" w:rsidRPr="00B80323">
        <w:rPr>
          <w:rFonts w:ascii="宋体" w:eastAsia="宋体" w:hAnsi="宋体" w:hint="eastAsia"/>
          <w:sz w:val="24"/>
          <w:szCs w:val="24"/>
          <w:lang w:eastAsia="zh-CN"/>
        </w:rPr>
        <w:t>使用者</w:t>
      </w:r>
      <w:r w:rsidRPr="00CC332E">
        <w:rPr>
          <w:rFonts w:ascii="宋体" w:eastAsia="宋体" w:hAnsi="宋体" w:hint="eastAsia"/>
          <w:sz w:val="24"/>
          <w:szCs w:val="24"/>
          <w:lang w:eastAsia="zh-CN"/>
        </w:rPr>
        <w:t>的友善程度以及</w:t>
      </w:r>
      <w:r w:rsidRPr="00CC332E">
        <w:rPr>
          <w:rFonts w:ascii="宋体" w:eastAsia="宋体" w:hAnsi="宋体" w:hint="cs"/>
          <w:sz w:val="24"/>
          <w:szCs w:val="24"/>
          <w:lang w:eastAsia="zh-CN"/>
        </w:rPr>
        <w:t>辅</w:t>
      </w:r>
      <w:r w:rsidRPr="00CC332E">
        <w:rPr>
          <w:rFonts w:ascii="宋体" w:eastAsia="宋体" w:hAnsi="宋体" w:hint="eastAsia"/>
          <w:sz w:val="24"/>
          <w:szCs w:val="24"/>
          <w:lang w:eastAsia="zh-CN"/>
        </w:rPr>
        <w:t>助</w:t>
      </w:r>
      <w:r w:rsidRPr="00CC332E">
        <w:rPr>
          <w:rFonts w:ascii="宋体" w:eastAsia="宋体" w:hAnsi="宋体" w:hint="cs"/>
          <w:sz w:val="24"/>
          <w:szCs w:val="24"/>
          <w:lang w:eastAsia="zh-CN"/>
        </w:rPr>
        <w:t>决</w:t>
      </w:r>
      <w:r w:rsidRPr="00CC332E">
        <w:rPr>
          <w:rFonts w:ascii="宋体" w:eastAsia="宋体" w:hAnsi="宋体" w:hint="eastAsia"/>
          <w:sz w:val="24"/>
          <w:szCs w:val="24"/>
          <w:lang w:eastAsia="zh-CN"/>
        </w:rPr>
        <w:t>策的</w:t>
      </w:r>
      <w:r w:rsidRPr="00CC332E">
        <w:rPr>
          <w:rFonts w:ascii="宋体" w:eastAsia="宋体" w:hAnsi="宋体" w:hint="cs"/>
          <w:sz w:val="24"/>
          <w:szCs w:val="24"/>
          <w:lang w:eastAsia="zh-CN"/>
        </w:rPr>
        <w:t>潜</w:t>
      </w:r>
      <w:r w:rsidRPr="00CC332E">
        <w:rPr>
          <w:rFonts w:ascii="宋体" w:eastAsia="宋体" w:hAnsi="宋体" w:hint="eastAsia"/>
          <w:sz w:val="24"/>
          <w:szCs w:val="24"/>
          <w:lang w:eastAsia="zh-CN"/>
        </w:rPr>
        <w:t>力。</w:t>
      </w:r>
    </w:p>
    <w:p w14:paraId="6657AB4F" w14:textId="77777777" w:rsidR="007F684E" w:rsidRPr="00CC332E" w:rsidRDefault="00E83E3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lastRenderedPageBreak/>
        <w:t>脉搏血氧饱和度</w:t>
      </w:r>
      <w:r w:rsidR="009246CB" w:rsidRPr="00CC332E">
        <w:rPr>
          <w:rFonts w:ascii="宋体" w:eastAsia="宋体" w:hAnsi="宋体"/>
          <w:sz w:val="24"/>
          <w:szCs w:val="24"/>
          <w:lang w:eastAsia="zh-CN"/>
        </w:rPr>
        <w:t>(</w:t>
      </w:r>
      <w:r w:rsidR="009246CB" w:rsidRPr="009246CB">
        <w:rPr>
          <w:rFonts w:ascii="Times New Roman" w:eastAsia="宋体" w:hAnsi="Times New Roman" w:cs="Times New Roman"/>
          <w:sz w:val="24"/>
          <w:szCs w:val="24"/>
          <w:lang w:eastAsia="zh-CN"/>
        </w:rPr>
        <w:t>SpO2</w:t>
      </w:r>
      <w:r w:rsidR="009246CB" w:rsidRPr="00CC332E">
        <w:rPr>
          <w:rFonts w:ascii="宋体" w:eastAsia="宋体" w:hAnsi="宋体"/>
          <w:sz w:val="24"/>
          <w:szCs w:val="24"/>
          <w:lang w:eastAsia="zh-CN"/>
        </w:rPr>
        <w:t>)</w:t>
      </w:r>
      <w:r w:rsidRPr="00CC332E">
        <w:rPr>
          <w:rFonts w:ascii="宋体" w:eastAsia="宋体" w:hAnsi="宋体" w:hint="eastAsia"/>
          <w:sz w:val="24"/>
          <w:szCs w:val="24"/>
          <w:lang w:eastAsia="zh-CN"/>
        </w:rPr>
        <w:t>是评估</w:t>
      </w:r>
      <w:r w:rsidR="00566282" w:rsidRPr="00DD60C5">
        <w:rPr>
          <w:rFonts w:ascii="PMingLiU" w:eastAsia="宋体" w:hAnsi="PMingLiU" w:hint="eastAsia"/>
          <w:color w:val="000000" w:themeColor="text1"/>
          <w:sz w:val="24"/>
          <w:szCs w:val="24"/>
          <w:lang w:eastAsia="zh-CN"/>
        </w:rPr>
        <w:t>呼吸系统疾病</w:t>
      </w:r>
      <w:r w:rsidRPr="00CC332E">
        <w:rPr>
          <w:rFonts w:ascii="宋体" w:eastAsia="宋体" w:hAnsi="宋体" w:hint="eastAsia"/>
          <w:sz w:val="24"/>
          <w:szCs w:val="24"/>
          <w:lang w:eastAsia="zh-CN"/>
        </w:rPr>
        <w:t>严重程度的有用诊断辅助手段</w:t>
      </w:r>
      <w:r w:rsidRPr="003A7193">
        <w:rPr>
          <w:rFonts w:ascii="宋体" w:eastAsia="宋体" w:hAnsi="宋体"/>
          <w:sz w:val="28"/>
          <w:szCs w:val="24"/>
          <w:vertAlign w:val="superscript"/>
          <w:lang w:eastAsia="zh-CN"/>
        </w:rPr>
        <w:t>[</w:t>
      </w:r>
      <w:r w:rsidR="003A7193" w:rsidRPr="003A7193">
        <w:rPr>
          <w:rFonts w:ascii="宋体" w:eastAsia="宋体" w:hAnsi="宋体"/>
          <w:sz w:val="28"/>
          <w:szCs w:val="24"/>
          <w:vertAlign w:val="superscript"/>
          <w:lang w:eastAsia="zh-CN"/>
        </w:rPr>
        <w:t>7</w:t>
      </w:r>
      <w:r w:rsidRPr="003A7193">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，血氧饱和度是衡量血液中携氧血红蛋白数量相对于不携氧血红蛋白数量的一种指标，即血液中血氧的浓度，正常的</w:t>
      </w:r>
      <w:r w:rsidR="00473F7D" w:rsidRPr="00CC332E">
        <w:rPr>
          <w:rFonts w:ascii="宋体" w:eastAsia="宋体" w:hAnsi="宋体" w:hint="eastAsia"/>
          <w:sz w:val="24"/>
          <w:szCs w:val="24"/>
          <w:lang w:eastAsia="zh-CN"/>
        </w:rPr>
        <w:t>血</w:t>
      </w:r>
      <w:r w:rsidRPr="00CC332E">
        <w:rPr>
          <w:rFonts w:ascii="宋体" w:eastAsia="宋体" w:hAnsi="宋体" w:hint="eastAsia"/>
          <w:sz w:val="24"/>
          <w:szCs w:val="24"/>
          <w:lang w:eastAsia="zh-CN"/>
        </w:rPr>
        <w:t>氧饱和度</w:t>
      </w:r>
      <w:r w:rsidR="00473F7D">
        <w:rPr>
          <w:rFonts w:ascii="宋体" w:eastAsia="宋体" w:hAnsi="宋体" w:hint="eastAsia"/>
          <w:sz w:val="24"/>
          <w:szCs w:val="24"/>
          <w:lang w:eastAsia="zh-CN"/>
        </w:rPr>
        <w:t>水</w:t>
      </w:r>
      <w:r w:rsidRPr="00CC332E">
        <w:rPr>
          <w:rFonts w:ascii="宋体" w:eastAsia="宋体" w:hAnsi="宋体" w:hint="eastAsia"/>
          <w:sz w:val="24"/>
          <w:szCs w:val="24"/>
          <w:lang w:eastAsia="zh-CN"/>
        </w:rPr>
        <w:t>平在海平</w:t>
      </w:r>
      <w:r w:rsidR="00473F7D">
        <w:rPr>
          <w:rFonts w:ascii="宋体" w:eastAsia="宋体" w:hAnsi="宋体" w:hint="eastAsia"/>
          <w:sz w:val="24"/>
          <w:szCs w:val="24"/>
          <w:lang w:eastAsia="zh-CN"/>
        </w:rPr>
        <w:t>面</w:t>
      </w:r>
      <w:r w:rsidRPr="00CC332E">
        <w:rPr>
          <w:rFonts w:ascii="宋体" w:eastAsia="宋体" w:hAnsi="宋体" w:hint="eastAsia"/>
          <w:sz w:val="24"/>
          <w:szCs w:val="24"/>
          <w:lang w:eastAsia="zh-CN"/>
        </w:rPr>
        <w:t>为</w:t>
      </w:r>
      <w:r w:rsidRPr="00473F7D">
        <w:rPr>
          <w:rFonts w:ascii="Times New Roman" w:eastAsia="宋体" w:hAnsi="Times New Roman" w:cs="Times New Roman"/>
          <w:sz w:val="24"/>
          <w:szCs w:val="24"/>
          <w:lang w:eastAsia="zh-CN"/>
        </w:rPr>
        <w:t>95-100%</w:t>
      </w:r>
      <w:r w:rsidRPr="00CC332E">
        <w:rPr>
          <w:rFonts w:ascii="宋体" w:eastAsia="宋体" w:hAnsi="宋体" w:hint="eastAsia"/>
          <w:sz w:val="24"/>
          <w:szCs w:val="24"/>
          <w:lang w:eastAsia="zh-CN"/>
        </w:rPr>
        <w:t>之间。血氧饱和度是监测组织氧合功能的一个重要指标</w:t>
      </w:r>
      <w:r w:rsidR="00DD60C5">
        <w:rPr>
          <w:rFonts w:ascii="宋体" w:eastAsia="宋体" w:hAnsi="宋体" w:hint="eastAsia"/>
          <w:sz w:val="24"/>
          <w:szCs w:val="24"/>
          <w:lang w:eastAsia="zh-CN"/>
        </w:rPr>
        <w:t>，</w:t>
      </w:r>
      <w:r w:rsidRPr="00CC332E">
        <w:rPr>
          <w:rFonts w:ascii="宋体" w:eastAsia="宋体" w:hAnsi="宋体" w:hint="eastAsia"/>
          <w:sz w:val="24"/>
          <w:szCs w:val="24"/>
          <w:lang w:eastAsia="zh-CN"/>
        </w:rPr>
        <w:t>并能一定程度上反应人体的</w:t>
      </w:r>
      <w:r w:rsidR="007954F0">
        <w:rPr>
          <w:rFonts w:ascii="宋体" w:eastAsia="宋体" w:hAnsi="宋体" w:hint="eastAsia"/>
          <w:sz w:val="24"/>
          <w:szCs w:val="24"/>
          <w:lang w:eastAsia="zh-CN"/>
        </w:rPr>
        <w:t>呼吸系统疾病</w:t>
      </w:r>
      <w:r w:rsidRPr="00CC332E">
        <w:rPr>
          <w:rFonts w:ascii="宋体" w:eastAsia="宋体" w:hAnsi="宋体" w:hint="eastAsia"/>
          <w:sz w:val="24"/>
          <w:szCs w:val="24"/>
          <w:lang w:eastAsia="zh-CN"/>
        </w:rPr>
        <w:t>症状，</w:t>
      </w:r>
      <w:r w:rsidR="00473F7D" w:rsidRPr="00CC332E">
        <w:rPr>
          <w:rFonts w:ascii="宋体" w:eastAsia="宋体" w:hAnsi="宋体" w:hint="eastAsia"/>
          <w:sz w:val="24"/>
          <w:szCs w:val="24"/>
          <w:lang w:eastAsia="zh-CN"/>
        </w:rPr>
        <w:t>血</w:t>
      </w:r>
      <w:r w:rsidRPr="00CC332E">
        <w:rPr>
          <w:rFonts w:ascii="宋体" w:eastAsia="宋体" w:hAnsi="宋体" w:hint="eastAsia"/>
          <w:sz w:val="24"/>
          <w:szCs w:val="24"/>
          <w:lang w:eastAsia="zh-CN"/>
        </w:rPr>
        <w:t>氧饱和度已被</w:t>
      </w:r>
      <w:r w:rsidR="00473F7D">
        <w:rPr>
          <w:rFonts w:ascii="宋体" w:eastAsia="宋体" w:hAnsi="宋体" w:hint="eastAsia"/>
          <w:sz w:val="24"/>
          <w:szCs w:val="24"/>
          <w:lang w:eastAsia="zh-CN"/>
        </w:rPr>
        <w:t>用</w:t>
      </w:r>
      <w:r w:rsidRPr="00CC332E">
        <w:rPr>
          <w:rFonts w:ascii="宋体" w:eastAsia="宋体" w:hAnsi="宋体" w:hint="eastAsia"/>
          <w:sz w:val="24"/>
          <w:szCs w:val="24"/>
          <w:lang w:eastAsia="zh-CN"/>
        </w:rPr>
        <w:t>作诊断</w:t>
      </w:r>
      <w:r w:rsidRPr="00E424A9">
        <w:rPr>
          <w:rFonts w:ascii="Times New Roman" w:eastAsia="宋体" w:hAnsi="Times New Roman" w:cs="Times New Roman"/>
          <w:sz w:val="24"/>
          <w:szCs w:val="24"/>
          <w:lang w:eastAsia="zh-CN"/>
        </w:rPr>
        <w:t>COVID-19</w:t>
      </w:r>
      <w:r w:rsidRPr="00CC332E">
        <w:rPr>
          <w:rFonts w:ascii="宋体" w:eastAsia="宋体" w:hAnsi="宋体" w:hint="eastAsia"/>
          <w:sz w:val="24"/>
          <w:szCs w:val="24"/>
          <w:lang w:eastAsia="zh-CN"/>
        </w:rPr>
        <w:t>的指标</w:t>
      </w:r>
      <w:r w:rsidRPr="00473F7D">
        <w:rPr>
          <w:rFonts w:ascii="宋体" w:eastAsia="宋体" w:hAnsi="宋体"/>
          <w:sz w:val="28"/>
          <w:szCs w:val="24"/>
          <w:vertAlign w:val="superscript"/>
          <w:lang w:eastAsia="zh-CN"/>
        </w:rPr>
        <w:t>[</w:t>
      </w:r>
      <w:r w:rsidR="00473F7D" w:rsidRPr="00473F7D">
        <w:rPr>
          <w:rFonts w:ascii="宋体" w:eastAsia="宋体" w:hAnsi="宋体"/>
          <w:sz w:val="28"/>
          <w:szCs w:val="24"/>
          <w:vertAlign w:val="superscript"/>
          <w:lang w:eastAsia="zh-CN"/>
        </w:rPr>
        <w:t>8</w:t>
      </w:r>
      <w:r w:rsidRPr="00473F7D">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。有研究指出，血氧残差的标准偏差（每天的</w:t>
      </w:r>
      <w:r w:rsidRPr="00E424A9">
        <w:rPr>
          <w:rFonts w:ascii="Times New Roman" w:eastAsia="宋体" w:hAnsi="Times New Roman" w:cs="Times New Roman"/>
          <w:sz w:val="24"/>
          <w:szCs w:val="24"/>
          <w:lang w:eastAsia="zh-CN"/>
        </w:rPr>
        <w:t>SpO2</w:t>
      </w:r>
      <w:r w:rsidRPr="00CC332E">
        <w:rPr>
          <w:rFonts w:ascii="宋体" w:eastAsia="宋体" w:hAnsi="宋体" w:hint="eastAsia"/>
          <w:sz w:val="24"/>
          <w:szCs w:val="24"/>
          <w:lang w:eastAsia="zh-CN"/>
        </w:rPr>
        <w:t>变异性）和长期趋势的时间演变</w:t>
      </w:r>
      <w:r w:rsidR="00473F7D">
        <w:rPr>
          <w:rFonts w:ascii="宋体" w:eastAsia="宋体" w:hAnsi="宋体" w:hint="eastAsia"/>
          <w:sz w:val="24"/>
          <w:szCs w:val="24"/>
          <w:lang w:eastAsia="zh-CN"/>
        </w:rPr>
        <w:t>，</w:t>
      </w:r>
      <w:r w:rsidRPr="00CC332E">
        <w:rPr>
          <w:rFonts w:ascii="宋体" w:eastAsia="宋体" w:hAnsi="宋体" w:hint="eastAsia"/>
          <w:sz w:val="24"/>
          <w:szCs w:val="24"/>
          <w:lang w:eastAsia="zh-CN"/>
        </w:rPr>
        <w:t>在检测慢阻肺患者病情异常时非常准确，甚至可以检测到有长期恶化的病人的变化</w:t>
      </w:r>
      <w:r w:rsidRPr="00473F7D">
        <w:rPr>
          <w:rFonts w:ascii="宋体" w:eastAsia="宋体" w:hAnsi="宋体"/>
          <w:sz w:val="28"/>
          <w:szCs w:val="24"/>
          <w:vertAlign w:val="superscript"/>
          <w:lang w:eastAsia="zh-CN"/>
        </w:rPr>
        <w:t>[</w:t>
      </w:r>
      <w:r w:rsidR="00473F7D" w:rsidRPr="00473F7D">
        <w:rPr>
          <w:rFonts w:ascii="宋体" w:eastAsia="宋体" w:hAnsi="宋体"/>
          <w:sz w:val="28"/>
          <w:szCs w:val="24"/>
          <w:vertAlign w:val="superscript"/>
          <w:lang w:eastAsia="zh-CN"/>
        </w:rPr>
        <w:t>9</w:t>
      </w:r>
      <w:r w:rsidRPr="00473F7D">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。从脉搏血</w:t>
      </w:r>
      <w:proofErr w:type="gramStart"/>
      <w:r w:rsidRPr="00CC332E">
        <w:rPr>
          <w:rFonts w:ascii="宋体" w:eastAsia="宋体" w:hAnsi="宋体" w:hint="eastAsia"/>
          <w:sz w:val="24"/>
          <w:szCs w:val="24"/>
          <w:lang w:eastAsia="zh-CN"/>
        </w:rPr>
        <w:t>氧</w:t>
      </w:r>
      <w:r w:rsidR="0054324F" w:rsidRPr="0054324F">
        <w:rPr>
          <w:rFonts w:ascii="宋体" w:eastAsia="宋体" w:hAnsi="宋体" w:hint="eastAsia"/>
          <w:sz w:val="24"/>
          <w:szCs w:val="24"/>
          <w:lang w:eastAsia="zh-CN"/>
        </w:rPr>
        <w:t>饱和度</w:t>
      </w:r>
      <w:r w:rsidR="008F27A9">
        <w:rPr>
          <w:rFonts w:ascii="宋体" w:eastAsia="宋体" w:hAnsi="宋体" w:hint="eastAsia"/>
          <w:sz w:val="24"/>
          <w:szCs w:val="24"/>
          <w:lang w:eastAsia="zh-CN"/>
        </w:rPr>
        <w:t>仪</w:t>
      </w:r>
      <w:r w:rsidRPr="00CC332E">
        <w:rPr>
          <w:rFonts w:ascii="宋体" w:eastAsia="宋体" w:hAnsi="宋体" w:hint="eastAsia"/>
          <w:sz w:val="24"/>
          <w:szCs w:val="24"/>
          <w:lang w:eastAsia="zh-CN"/>
        </w:rPr>
        <w:t>获得</w:t>
      </w:r>
      <w:proofErr w:type="gramEnd"/>
      <w:r w:rsidRPr="00CC332E">
        <w:rPr>
          <w:rFonts w:ascii="宋体" w:eastAsia="宋体" w:hAnsi="宋体" w:hint="eastAsia"/>
          <w:sz w:val="24"/>
          <w:szCs w:val="24"/>
          <w:lang w:eastAsia="zh-CN"/>
        </w:rPr>
        <w:t>的所有生命体征</w:t>
      </w:r>
      <w:r w:rsidRPr="00CC332E">
        <w:rPr>
          <w:rFonts w:ascii="宋体" w:eastAsia="宋体" w:hAnsi="宋体"/>
          <w:sz w:val="24"/>
          <w:szCs w:val="24"/>
          <w:lang w:eastAsia="zh-CN"/>
        </w:rPr>
        <w:t>(</w:t>
      </w:r>
      <w:r w:rsidRPr="00CC332E">
        <w:rPr>
          <w:rFonts w:ascii="宋体" w:eastAsia="宋体" w:hAnsi="宋体" w:hint="eastAsia"/>
          <w:sz w:val="24"/>
          <w:szCs w:val="24"/>
          <w:lang w:eastAsia="zh-CN"/>
        </w:rPr>
        <w:t>脉搏率、</w:t>
      </w:r>
      <w:r w:rsidR="0054324F" w:rsidRPr="0054324F">
        <w:rPr>
          <w:rFonts w:ascii="宋体" w:eastAsia="宋体" w:hAnsi="宋体" w:hint="eastAsia"/>
          <w:sz w:val="24"/>
          <w:szCs w:val="24"/>
          <w:lang w:eastAsia="zh-CN"/>
        </w:rPr>
        <w:t>血</w:t>
      </w:r>
      <w:r w:rsidRPr="00CC332E">
        <w:rPr>
          <w:rFonts w:ascii="宋体" w:eastAsia="宋体" w:hAnsi="宋体" w:hint="eastAsia"/>
          <w:sz w:val="24"/>
          <w:szCs w:val="24"/>
          <w:lang w:eastAsia="zh-CN"/>
        </w:rPr>
        <w:t>氧饱和度和呼吸率</w:t>
      </w:r>
      <w:r w:rsidRPr="00CC332E">
        <w:rPr>
          <w:rFonts w:ascii="宋体" w:eastAsia="宋体" w:hAnsi="宋体"/>
          <w:sz w:val="24"/>
          <w:szCs w:val="24"/>
          <w:lang w:eastAsia="zh-CN"/>
        </w:rPr>
        <w:t>)</w:t>
      </w:r>
      <w:r w:rsidRPr="00CC332E">
        <w:rPr>
          <w:rFonts w:ascii="宋体" w:eastAsia="宋体" w:hAnsi="宋体" w:hint="eastAsia"/>
          <w:sz w:val="24"/>
          <w:szCs w:val="24"/>
          <w:lang w:eastAsia="zh-CN"/>
        </w:rPr>
        <w:t>都可以预测</w:t>
      </w:r>
      <w:r w:rsidR="00E424A9" w:rsidRPr="00E424A9">
        <w:rPr>
          <w:rFonts w:ascii="宋体" w:eastAsia="宋体" w:hAnsi="宋体" w:hint="eastAsia"/>
          <w:sz w:val="24"/>
          <w:szCs w:val="24"/>
          <w:lang w:eastAsia="zh-CN"/>
        </w:rPr>
        <w:t>慢性阻塞性肺病急性</w:t>
      </w:r>
      <w:r w:rsidRPr="00CC332E">
        <w:rPr>
          <w:rFonts w:ascii="宋体" w:eastAsia="宋体" w:hAnsi="宋体" w:hint="eastAsia"/>
          <w:sz w:val="24"/>
          <w:szCs w:val="24"/>
          <w:lang w:eastAsia="zh-CN"/>
        </w:rPr>
        <w:t>加重事件，其中氧饱和度是最能预测的，其次是呼吸率和脉搏率</w:t>
      </w:r>
      <w:r w:rsidRPr="00473F7D">
        <w:rPr>
          <w:rFonts w:ascii="宋体" w:eastAsia="宋体" w:hAnsi="宋体"/>
          <w:sz w:val="28"/>
          <w:szCs w:val="24"/>
          <w:vertAlign w:val="superscript"/>
          <w:lang w:eastAsia="zh-CN"/>
        </w:rPr>
        <w:t>[</w:t>
      </w:r>
      <w:r w:rsidR="00473F7D" w:rsidRPr="00473F7D">
        <w:rPr>
          <w:rFonts w:ascii="宋体" w:eastAsia="宋体" w:hAnsi="宋体"/>
          <w:sz w:val="28"/>
          <w:szCs w:val="24"/>
          <w:vertAlign w:val="superscript"/>
          <w:lang w:eastAsia="zh-CN"/>
        </w:rPr>
        <w:t>10</w:t>
      </w:r>
      <w:r w:rsidRPr="00473F7D">
        <w:rPr>
          <w:rFonts w:ascii="宋体" w:eastAsia="宋体" w:hAnsi="宋体"/>
          <w:sz w:val="28"/>
          <w:szCs w:val="24"/>
          <w:vertAlign w:val="superscript"/>
          <w:lang w:eastAsia="zh-CN"/>
        </w:rPr>
        <w:t>]</w:t>
      </w:r>
      <w:r w:rsidR="00473F7D">
        <w:rPr>
          <w:rFonts w:ascii="宋体" w:eastAsia="宋体" w:hAnsi="宋体" w:hint="eastAsia"/>
          <w:sz w:val="24"/>
          <w:szCs w:val="24"/>
          <w:lang w:eastAsia="zh-CN"/>
        </w:rPr>
        <w:t>。目</w:t>
      </w:r>
      <w:r w:rsidRPr="00CC332E">
        <w:rPr>
          <w:rFonts w:ascii="宋体" w:eastAsia="宋体" w:hAnsi="宋体" w:hint="eastAsia"/>
          <w:sz w:val="24"/>
          <w:szCs w:val="24"/>
          <w:lang w:eastAsia="zh-CN"/>
        </w:rPr>
        <w:t>前</w:t>
      </w:r>
      <w:r w:rsidR="00473F7D">
        <w:rPr>
          <w:rFonts w:ascii="宋体" w:eastAsia="宋体" w:hAnsi="宋体" w:hint="eastAsia"/>
          <w:sz w:val="24"/>
          <w:szCs w:val="24"/>
          <w:lang w:eastAsia="zh-CN"/>
        </w:rPr>
        <w:t>血</w:t>
      </w:r>
      <w:r w:rsidRPr="00CC332E">
        <w:rPr>
          <w:rFonts w:ascii="宋体" w:eastAsia="宋体" w:hAnsi="宋体" w:hint="eastAsia"/>
          <w:sz w:val="24"/>
          <w:szCs w:val="24"/>
          <w:lang w:eastAsia="zh-CN"/>
        </w:rPr>
        <w:t>氧饱和度测量的标准是使</w:t>
      </w:r>
      <w:r w:rsidR="00473F7D">
        <w:rPr>
          <w:rFonts w:ascii="宋体" w:eastAsia="宋体" w:hAnsi="宋体" w:hint="eastAsia"/>
          <w:sz w:val="24"/>
          <w:szCs w:val="24"/>
          <w:lang w:eastAsia="zh-CN"/>
        </w:rPr>
        <w:t>用</w:t>
      </w:r>
      <w:r w:rsidRPr="00CC332E">
        <w:rPr>
          <w:rFonts w:ascii="宋体" w:eastAsia="宋体" w:hAnsi="宋体" w:hint="eastAsia"/>
          <w:sz w:val="24"/>
          <w:szCs w:val="24"/>
          <w:lang w:eastAsia="zh-CN"/>
        </w:rPr>
        <w:t>光体积描记法</w:t>
      </w:r>
      <w:r w:rsidRPr="00CC332E">
        <w:rPr>
          <w:rFonts w:ascii="宋体" w:eastAsia="宋体" w:hAnsi="宋体"/>
          <w:sz w:val="24"/>
          <w:szCs w:val="24"/>
          <w:lang w:eastAsia="zh-CN"/>
        </w:rPr>
        <w:t xml:space="preserve"> (</w:t>
      </w:r>
      <w:r w:rsidRPr="007F28C2">
        <w:rPr>
          <w:rFonts w:ascii="Times New Roman" w:eastAsia="宋体" w:hAnsi="Times New Roman" w:cs="Times New Roman"/>
          <w:sz w:val="24"/>
          <w:szCs w:val="24"/>
          <w:lang w:eastAsia="zh-CN"/>
        </w:rPr>
        <w:t>PPG</w:t>
      </w:r>
      <w:r w:rsidRPr="00CC332E">
        <w:rPr>
          <w:rFonts w:ascii="宋体" w:eastAsia="宋体" w:hAnsi="宋体"/>
          <w:sz w:val="24"/>
          <w:szCs w:val="24"/>
          <w:lang w:eastAsia="zh-CN"/>
        </w:rPr>
        <w:t xml:space="preserve">) </w:t>
      </w:r>
      <w:r w:rsidR="00473F7D">
        <w:rPr>
          <w:rFonts w:ascii="宋体" w:eastAsia="宋体" w:hAnsi="宋体" w:hint="eastAsia"/>
          <w:sz w:val="24"/>
          <w:szCs w:val="24"/>
          <w:lang w:eastAsia="zh-CN"/>
        </w:rPr>
        <w:t>方</w:t>
      </w:r>
      <w:r w:rsidRPr="00CC332E">
        <w:rPr>
          <w:rFonts w:ascii="宋体" w:eastAsia="宋体" w:hAnsi="宋体" w:hint="eastAsia"/>
          <w:sz w:val="24"/>
          <w:szCs w:val="24"/>
          <w:lang w:eastAsia="zh-CN"/>
        </w:rPr>
        <w:t>法的脉搏</w:t>
      </w:r>
      <w:r w:rsidR="00473F7D">
        <w:rPr>
          <w:rFonts w:ascii="宋体" w:eastAsia="宋体" w:hAnsi="宋体" w:hint="eastAsia"/>
          <w:sz w:val="24"/>
          <w:szCs w:val="24"/>
          <w:lang w:eastAsia="zh-CN"/>
        </w:rPr>
        <w:t>血</w:t>
      </w:r>
      <w:r w:rsidRPr="00CC332E">
        <w:rPr>
          <w:rFonts w:ascii="宋体" w:eastAsia="宋体" w:hAnsi="宋体" w:hint="eastAsia"/>
          <w:sz w:val="24"/>
          <w:szCs w:val="24"/>
          <w:lang w:eastAsia="zh-CN"/>
        </w:rPr>
        <w:t>氧饱和度法，该</w:t>
      </w:r>
      <w:r w:rsidR="00473F7D">
        <w:rPr>
          <w:rFonts w:ascii="宋体" w:eastAsia="宋体" w:hAnsi="宋体" w:hint="eastAsia"/>
          <w:sz w:val="24"/>
          <w:szCs w:val="24"/>
          <w:lang w:eastAsia="zh-CN"/>
        </w:rPr>
        <w:t>方</w:t>
      </w:r>
      <w:r w:rsidRPr="00CC332E">
        <w:rPr>
          <w:rFonts w:ascii="宋体" w:eastAsia="宋体" w:hAnsi="宋体" w:hint="eastAsia"/>
          <w:sz w:val="24"/>
          <w:szCs w:val="24"/>
          <w:lang w:eastAsia="zh-CN"/>
        </w:rPr>
        <w:t>法通过</w:t>
      </w:r>
      <w:r w:rsidR="00473F7D">
        <w:rPr>
          <w:rFonts w:ascii="宋体" w:eastAsia="宋体" w:hAnsi="宋体" w:hint="eastAsia"/>
          <w:sz w:val="24"/>
          <w:szCs w:val="24"/>
          <w:lang w:eastAsia="zh-CN"/>
        </w:rPr>
        <w:t>用</w:t>
      </w:r>
      <w:r w:rsidRPr="00CC332E">
        <w:rPr>
          <w:rFonts w:ascii="宋体" w:eastAsia="宋体" w:hAnsi="宋体" w:hint="eastAsia"/>
          <w:sz w:val="24"/>
          <w:szCs w:val="24"/>
          <w:lang w:eastAsia="zh-CN"/>
        </w:rPr>
        <w:t>光照射</w:t>
      </w:r>
      <w:r w:rsidR="00473F7D">
        <w:rPr>
          <w:rFonts w:ascii="宋体" w:eastAsia="宋体" w:hAnsi="宋体" w:hint="eastAsia"/>
          <w:sz w:val="24"/>
          <w:szCs w:val="24"/>
          <w:lang w:eastAsia="zh-CN"/>
        </w:rPr>
        <w:t>皮</w:t>
      </w:r>
      <w:r w:rsidRPr="00CC332E">
        <w:rPr>
          <w:rFonts w:ascii="宋体" w:eastAsia="宋体" w:hAnsi="宋体" w:hint="eastAsia"/>
          <w:sz w:val="24"/>
          <w:szCs w:val="24"/>
          <w:lang w:eastAsia="zh-CN"/>
        </w:rPr>
        <w:t>肤后透射或反射的光量来测量</w:t>
      </w:r>
      <w:r w:rsidR="00473F7D">
        <w:rPr>
          <w:rFonts w:ascii="宋体" w:eastAsia="宋体" w:hAnsi="宋体" w:hint="eastAsia"/>
          <w:sz w:val="24"/>
          <w:szCs w:val="24"/>
          <w:lang w:eastAsia="zh-CN"/>
        </w:rPr>
        <w:t>血</w:t>
      </w:r>
      <w:r w:rsidRPr="00CC332E">
        <w:rPr>
          <w:rFonts w:ascii="宋体" w:eastAsia="宋体" w:hAnsi="宋体" w:hint="eastAsia"/>
          <w:sz w:val="24"/>
          <w:szCs w:val="24"/>
          <w:lang w:eastAsia="zh-CN"/>
        </w:rPr>
        <w:t>容量的变化。</w:t>
      </w:r>
    </w:p>
    <w:p w14:paraId="4C53DB4D" w14:textId="77777777" w:rsidR="00E53E19" w:rsidRPr="00203AB3" w:rsidRDefault="00E83E34" w:rsidP="00CC7DF3">
      <w:pPr>
        <w:spacing w:beforeLines="100" w:before="240" w:afterLines="100" w:after="240"/>
        <w:ind w:leftChars="27" w:left="59" w:firstLineChars="185" w:firstLine="444"/>
        <w:jc w:val="both"/>
        <w:rPr>
          <w:rFonts w:ascii="宋体" w:eastAsia="宋体" w:hAnsi="宋体"/>
          <w:color w:val="FF0000"/>
          <w:sz w:val="24"/>
          <w:szCs w:val="24"/>
          <w:lang w:eastAsia="zh-CN"/>
        </w:rPr>
      </w:pPr>
      <w:r w:rsidRPr="00CC332E">
        <w:rPr>
          <w:rFonts w:ascii="宋体" w:eastAsia="宋体" w:hAnsi="宋体" w:hint="eastAsia"/>
          <w:sz w:val="24"/>
          <w:szCs w:val="24"/>
          <w:lang w:eastAsia="zh-CN"/>
        </w:rPr>
        <w:t>咳嗽是一种非常常见的症状，患病率高达</w:t>
      </w:r>
      <w:r w:rsidR="00203AB3">
        <w:rPr>
          <w:rFonts w:ascii="宋体" w:eastAsia="宋体" w:hAnsi="宋体" w:hint="eastAsia"/>
          <w:sz w:val="24"/>
          <w:szCs w:val="24"/>
          <w:lang w:eastAsia="zh-CN"/>
        </w:rPr>
        <w:t>全球</w:t>
      </w:r>
      <w:r w:rsidRPr="00CC332E">
        <w:rPr>
          <w:rFonts w:ascii="宋体" w:eastAsia="宋体" w:hAnsi="宋体" w:hint="eastAsia"/>
          <w:sz w:val="24"/>
          <w:szCs w:val="24"/>
          <w:lang w:eastAsia="zh-CN"/>
        </w:rPr>
        <w:t>总人口的</w:t>
      </w:r>
      <w:r w:rsidRPr="007F28C2">
        <w:rPr>
          <w:rFonts w:ascii="Times New Roman" w:eastAsia="宋体" w:hAnsi="Times New Roman" w:cs="Times New Roman"/>
          <w:sz w:val="24"/>
          <w:szCs w:val="24"/>
          <w:lang w:eastAsia="zh-CN"/>
        </w:rPr>
        <w:t>33%</w:t>
      </w:r>
      <w:r w:rsidRPr="00203AB3">
        <w:rPr>
          <w:rFonts w:ascii="宋体" w:eastAsia="宋体" w:hAnsi="宋体"/>
          <w:sz w:val="28"/>
          <w:szCs w:val="24"/>
          <w:vertAlign w:val="superscript"/>
          <w:lang w:eastAsia="zh-CN"/>
        </w:rPr>
        <w:t>[</w:t>
      </w:r>
      <w:r w:rsidR="00203AB3" w:rsidRPr="00203AB3">
        <w:rPr>
          <w:rFonts w:ascii="宋体" w:eastAsia="宋体" w:hAnsi="宋体"/>
          <w:sz w:val="28"/>
          <w:szCs w:val="24"/>
          <w:vertAlign w:val="superscript"/>
          <w:lang w:eastAsia="zh-CN"/>
        </w:rPr>
        <w:t>11</w:t>
      </w:r>
      <w:r w:rsidRPr="00203AB3">
        <w:rPr>
          <w:rFonts w:ascii="宋体" w:eastAsia="宋体" w:hAnsi="宋体"/>
          <w:sz w:val="28"/>
          <w:szCs w:val="24"/>
          <w:vertAlign w:val="superscript"/>
          <w:lang w:eastAsia="zh-CN"/>
        </w:rPr>
        <w:t>]</w:t>
      </w:r>
      <w:r w:rsidRPr="00CC332E">
        <w:rPr>
          <w:rFonts w:ascii="宋体" w:eastAsia="宋体" w:hAnsi="宋体" w:hint="eastAsia"/>
          <w:sz w:val="24"/>
          <w:szCs w:val="24"/>
          <w:lang w:eastAsia="zh-CN"/>
        </w:rPr>
        <w:t>。呼吸系统疾病的</w:t>
      </w:r>
      <w:r w:rsidRPr="00203AB3">
        <w:rPr>
          <w:rFonts w:ascii="Times New Roman" w:eastAsia="宋体" w:hAnsi="Times New Roman" w:cs="Times New Roman"/>
          <w:sz w:val="24"/>
          <w:szCs w:val="24"/>
          <w:lang w:eastAsia="zh-CN"/>
        </w:rPr>
        <w:t>10-38%</w:t>
      </w:r>
      <w:r w:rsidRPr="00CC332E">
        <w:rPr>
          <w:rFonts w:ascii="宋体" w:eastAsia="宋体" w:hAnsi="宋体" w:hint="eastAsia"/>
          <w:sz w:val="24"/>
          <w:szCs w:val="24"/>
          <w:lang w:eastAsia="zh-CN"/>
        </w:rPr>
        <w:t>都伴随有慢性咳嗽</w:t>
      </w:r>
      <w:r w:rsidR="00203AB3">
        <w:rPr>
          <w:rFonts w:ascii="宋体" w:eastAsia="宋体" w:hAnsi="宋体"/>
          <w:sz w:val="24"/>
          <w:szCs w:val="24"/>
          <w:lang w:eastAsia="zh-CN"/>
        </w:rPr>
        <w:t>，</w:t>
      </w:r>
      <w:r w:rsidRPr="00CC332E">
        <w:rPr>
          <w:rFonts w:ascii="宋体" w:eastAsia="宋体" w:hAnsi="宋体" w:hint="eastAsia"/>
          <w:sz w:val="24"/>
          <w:szCs w:val="24"/>
          <w:lang w:eastAsia="zh-CN"/>
        </w:rPr>
        <w:t>包括慢性鼻窦炎、哮喘、慢性阻塞性肺病、肺炎、慢性支气管炎、肺癌等等</w:t>
      </w:r>
      <w:r w:rsidRPr="00203AB3">
        <w:rPr>
          <w:rFonts w:ascii="宋体" w:eastAsia="宋体" w:hAnsi="宋体"/>
          <w:sz w:val="28"/>
          <w:szCs w:val="24"/>
          <w:vertAlign w:val="superscript"/>
          <w:lang w:eastAsia="zh-CN"/>
        </w:rPr>
        <w:t>[</w:t>
      </w:r>
      <w:r w:rsidR="00203AB3" w:rsidRPr="00203AB3">
        <w:rPr>
          <w:rFonts w:ascii="宋体" w:eastAsia="宋体" w:hAnsi="宋体"/>
          <w:sz w:val="28"/>
          <w:szCs w:val="24"/>
          <w:vertAlign w:val="superscript"/>
          <w:lang w:eastAsia="zh-CN"/>
        </w:rPr>
        <w:t>1</w:t>
      </w:r>
      <w:r w:rsidR="00C64CCE">
        <w:rPr>
          <w:rFonts w:ascii="宋体" w:eastAsia="宋体" w:hAnsi="宋体"/>
          <w:sz w:val="28"/>
          <w:szCs w:val="24"/>
          <w:vertAlign w:val="superscript"/>
          <w:lang w:eastAsia="zh-CN"/>
        </w:rPr>
        <w:t>1</w:t>
      </w:r>
      <w:r w:rsidRPr="00203AB3">
        <w:rPr>
          <w:rFonts w:ascii="宋体" w:eastAsia="宋体" w:hAnsi="宋体"/>
          <w:sz w:val="28"/>
          <w:szCs w:val="24"/>
          <w:vertAlign w:val="superscript"/>
          <w:lang w:eastAsia="zh-CN"/>
        </w:rPr>
        <w:t>]</w:t>
      </w:r>
      <w:r w:rsidR="00203AB3">
        <w:rPr>
          <w:rFonts w:ascii="宋体" w:eastAsia="宋体" w:hAnsi="宋体" w:hint="eastAsia"/>
          <w:sz w:val="24"/>
          <w:szCs w:val="24"/>
          <w:lang w:eastAsia="zh-CN"/>
        </w:rPr>
        <w:t>。目前，国内外对咳嗽音的研究主要集中在两方面，</w:t>
      </w:r>
      <w:r w:rsidRPr="00CC332E">
        <w:rPr>
          <w:rFonts w:ascii="宋体" w:eastAsia="宋体" w:hAnsi="宋体" w:hint="eastAsia"/>
          <w:sz w:val="24"/>
          <w:szCs w:val="24"/>
          <w:lang w:eastAsia="zh-CN"/>
        </w:rPr>
        <w:t>一</w:t>
      </w:r>
      <w:r w:rsidR="00203AB3">
        <w:rPr>
          <w:rFonts w:ascii="宋体" w:eastAsia="宋体" w:hAnsi="宋体" w:hint="eastAsia"/>
          <w:sz w:val="24"/>
          <w:szCs w:val="24"/>
          <w:lang w:eastAsia="zh-CN"/>
        </w:rPr>
        <w:t>方面</w:t>
      </w:r>
      <w:r w:rsidRPr="00CC332E">
        <w:rPr>
          <w:rFonts w:ascii="宋体" w:eastAsia="宋体" w:hAnsi="宋体" w:hint="eastAsia"/>
          <w:sz w:val="24"/>
          <w:szCs w:val="24"/>
          <w:lang w:eastAsia="zh-CN"/>
        </w:rPr>
        <w:t>是对咳嗽音的监测和记录，另一方面是对咳嗽音的分类识别。咳嗽音的分类到目前为止采取的特征主要是倒谱系数，其次是时域和与能量相关的特征。近年来多个研究希望藉由机器学习与算法提高呼吸</w:t>
      </w:r>
      <w:r w:rsidR="009F63D1" w:rsidRPr="009F63D1">
        <w:rPr>
          <w:rFonts w:ascii="宋体" w:eastAsia="宋体" w:hAnsi="宋体" w:hint="eastAsia"/>
          <w:sz w:val="24"/>
          <w:szCs w:val="24"/>
          <w:lang w:eastAsia="zh-CN"/>
        </w:rPr>
        <w:t>系统</w:t>
      </w:r>
      <w:r w:rsidRPr="00CC332E">
        <w:rPr>
          <w:rFonts w:ascii="宋体" w:eastAsia="宋体" w:hAnsi="宋体" w:hint="eastAsia"/>
          <w:sz w:val="24"/>
          <w:szCs w:val="24"/>
          <w:lang w:eastAsia="zh-CN"/>
        </w:rPr>
        <w:t>疾病的诊断准确率</w:t>
      </w:r>
      <w:r w:rsidR="00203AB3">
        <w:rPr>
          <w:rFonts w:ascii="宋体" w:eastAsia="宋体" w:hAnsi="宋体" w:hint="eastAsia"/>
          <w:sz w:val="24"/>
          <w:szCs w:val="24"/>
          <w:lang w:eastAsia="zh-CN"/>
        </w:rPr>
        <w:t>，目前看到的研究</w:t>
      </w:r>
      <w:r w:rsidR="00CC5F8C">
        <w:rPr>
          <w:rFonts w:ascii="宋体" w:eastAsia="宋体" w:hAnsi="宋体" w:hint="eastAsia"/>
          <w:sz w:val="24"/>
          <w:szCs w:val="24"/>
          <w:lang w:eastAsia="zh-CN"/>
        </w:rPr>
        <w:t>领域</w:t>
      </w:r>
      <w:r w:rsidR="00203AB3">
        <w:rPr>
          <w:rFonts w:ascii="宋体" w:eastAsia="宋体" w:hAnsi="宋体" w:hint="eastAsia"/>
          <w:sz w:val="24"/>
          <w:szCs w:val="24"/>
          <w:lang w:eastAsia="zh-CN"/>
        </w:rPr>
        <w:t>主要</w:t>
      </w:r>
      <w:r w:rsidRPr="00203AB3">
        <w:rPr>
          <w:rFonts w:ascii="宋体" w:eastAsia="宋体" w:hAnsi="宋体" w:hint="eastAsia"/>
          <w:sz w:val="24"/>
          <w:szCs w:val="24"/>
          <w:lang w:eastAsia="zh-CN"/>
        </w:rPr>
        <w:t>包括卷积神经网络</w:t>
      </w:r>
      <w:r w:rsidRPr="00203AB3">
        <w:rPr>
          <w:rFonts w:ascii="宋体" w:eastAsia="宋体" w:hAnsi="宋体"/>
          <w:sz w:val="24"/>
          <w:szCs w:val="24"/>
          <w:lang w:eastAsia="zh-CN"/>
        </w:rPr>
        <w:t xml:space="preserve"> (</w:t>
      </w:r>
      <w:r w:rsidRPr="007F28C2">
        <w:rPr>
          <w:rFonts w:ascii="Times New Roman" w:eastAsia="宋体" w:hAnsi="Times New Roman" w:cs="Times New Roman"/>
          <w:sz w:val="24"/>
          <w:szCs w:val="24"/>
          <w:lang w:eastAsia="zh-CN"/>
        </w:rPr>
        <w:t>CNN</w:t>
      </w:r>
      <w:r w:rsidRPr="00203AB3">
        <w:rPr>
          <w:rFonts w:ascii="宋体" w:eastAsia="宋体" w:hAnsi="宋体"/>
          <w:sz w:val="24"/>
          <w:szCs w:val="24"/>
          <w:lang w:eastAsia="zh-CN"/>
        </w:rPr>
        <w:t>)</w:t>
      </w:r>
      <w:r w:rsidRPr="00203AB3">
        <w:rPr>
          <w:rFonts w:ascii="宋体" w:eastAsia="宋体" w:hAnsi="宋体" w:hint="eastAsia"/>
          <w:sz w:val="24"/>
          <w:szCs w:val="24"/>
          <w:lang w:eastAsia="zh-CN"/>
        </w:rPr>
        <w:t>、隐</w:t>
      </w:r>
      <w:r w:rsidR="00203AB3" w:rsidRPr="00203AB3">
        <w:rPr>
          <w:rFonts w:ascii="宋体" w:eastAsia="宋体" w:hAnsi="宋体" w:hint="eastAsia"/>
          <w:sz w:val="24"/>
          <w:szCs w:val="24"/>
          <w:lang w:eastAsia="zh-CN"/>
        </w:rPr>
        <w:t>马</w:t>
      </w:r>
      <w:r w:rsidRPr="00203AB3">
        <w:rPr>
          <w:rFonts w:ascii="宋体" w:eastAsia="宋体" w:hAnsi="宋体" w:hint="eastAsia"/>
          <w:sz w:val="24"/>
          <w:szCs w:val="24"/>
          <w:lang w:eastAsia="zh-CN"/>
        </w:rPr>
        <w:t>尔可夫模型等。</w:t>
      </w:r>
    </w:p>
    <w:p w14:paraId="4810FE80" w14:textId="77777777" w:rsidR="00203AB3" w:rsidRPr="00CC332E" w:rsidRDefault="00203AB3"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本</w:t>
      </w:r>
      <w:r w:rsidR="00CC5F8C">
        <w:rPr>
          <w:rFonts w:ascii="宋体" w:eastAsia="宋体" w:hAnsi="宋体" w:hint="eastAsia"/>
          <w:sz w:val="24"/>
          <w:szCs w:val="24"/>
          <w:lang w:eastAsia="zh-CN"/>
        </w:rPr>
        <w:t>研究</w:t>
      </w:r>
      <w:r w:rsidRPr="00CC332E">
        <w:rPr>
          <w:rFonts w:ascii="宋体" w:eastAsia="宋体" w:hAnsi="宋体" w:hint="cs"/>
          <w:sz w:val="24"/>
          <w:szCs w:val="24"/>
          <w:lang w:eastAsia="zh-CN"/>
        </w:rPr>
        <w:t>选</w:t>
      </w:r>
      <w:r w:rsidRPr="00CC332E">
        <w:rPr>
          <w:rFonts w:ascii="宋体" w:eastAsia="宋体" w:hAnsi="宋体" w:hint="eastAsia"/>
          <w:sz w:val="24"/>
          <w:szCs w:val="24"/>
          <w:lang w:eastAsia="zh-CN"/>
        </w:rPr>
        <w:t>取了血氧</w:t>
      </w:r>
      <w:bookmarkStart w:id="11" w:name="_Hlk117698611"/>
      <w:r w:rsidRPr="00CC332E">
        <w:rPr>
          <w:rFonts w:ascii="宋体" w:eastAsia="宋体" w:hAnsi="宋体" w:hint="cs"/>
          <w:sz w:val="24"/>
          <w:szCs w:val="24"/>
          <w:lang w:eastAsia="zh-CN"/>
        </w:rPr>
        <w:t>饱</w:t>
      </w:r>
      <w:r w:rsidRPr="00CC332E">
        <w:rPr>
          <w:rFonts w:ascii="宋体" w:eastAsia="宋体" w:hAnsi="宋体" w:hint="eastAsia"/>
          <w:sz w:val="24"/>
          <w:szCs w:val="24"/>
          <w:lang w:eastAsia="zh-CN"/>
        </w:rPr>
        <w:t>和度</w:t>
      </w:r>
      <w:bookmarkEnd w:id="11"/>
      <w:r w:rsidRPr="00CC332E">
        <w:rPr>
          <w:rFonts w:ascii="宋体" w:eastAsia="宋体" w:hAnsi="宋体" w:hint="eastAsia"/>
          <w:sz w:val="24"/>
          <w:szCs w:val="24"/>
          <w:lang w:eastAsia="zh-CN"/>
        </w:rPr>
        <w:t>以及咳嗽音作</w:t>
      </w:r>
      <w:r w:rsidRPr="00CC332E">
        <w:rPr>
          <w:rFonts w:ascii="宋体" w:eastAsia="宋体" w:hAnsi="宋体" w:hint="cs"/>
          <w:sz w:val="24"/>
          <w:szCs w:val="24"/>
          <w:lang w:eastAsia="zh-CN"/>
        </w:rPr>
        <w:t>为</w:t>
      </w:r>
      <w:r w:rsidRPr="00CC332E">
        <w:rPr>
          <w:rFonts w:ascii="宋体" w:eastAsia="宋体" w:hAnsi="宋体" w:hint="eastAsia"/>
          <w:sz w:val="24"/>
          <w:szCs w:val="24"/>
          <w:lang w:eastAsia="zh-CN"/>
        </w:rPr>
        <w:t>主要的</w:t>
      </w:r>
      <w:r w:rsidRPr="00CC332E">
        <w:rPr>
          <w:rFonts w:ascii="宋体" w:eastAsia="宋体" w:hAnsi="宋体" w:hint="cs"/>
          <w:sz w:val="24"/>
          <w:szCs w:val="24"/>
          <w:lang w:eastAsia="zh-CN"/>
        </w:rPr>
        <w:t>监测</w:t>
      </w:r>
      <w:r w:rsidRPr="00CC332E">
        <w:rPr>
          <w:rFonts w:ascii="宋体" w:eastAsia="宋体" w:hAnsi="宋体" w:hint="eastAsia"/>
          <w:sz w:val="24"/>
          <w:szCs w:val="24"/>
          <w:lang w:eastAsia="zh-CN"/>
        </w:rPr>
        <w:t>指</w:t>
      </w:r>
      <w:r w:rsidRPr="00CC332E">
        <w:rPr>
          <w:rFonts w:ascii="宋体" w:eastAsia="宋体" w:hAnsi="宋体" w:hint="cs"/>
          <w:sz w:val="24"/>
          <w:szCs w:val="24"/>
          <w:lang w:eastAsia="zh-CN"/>
        </w:rPr>
        <w:t>标</w:t>
      </w:r>
      <w:r w:rsidRPr="00CC332E">
        <w:rPr>
          <w:rFonts w:ascii="宋体" w:eastAsia="宋体" w:hAnsi="宋体" w:hint="eastAsia"/>
          <w:sz w:val="24"/>
          <w:szCs w:val="24"/>
          <w:lang w:eastAsia="zh-CN"/>
        </w:rPr>
        <w:t>。</w:t>
      </w:r>
    </w:p>
    <w:p w14:paraId="4F00530F" w14:textId="77777777" w:rsidR="00845277" w:rsidRDefault="00CC5F8C"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远程监测生理数据的趋势</w:t>
      </w:r>
      <w:r w:rsidR="00A71C10">
        <w:rPr>
          <w:rFonts w:ascii="宋体" w:eastAsia="宋体" w:hAnsi="宋体" w:hint="eastAsia"/>
          <w:sz w:val="24"/>
          <w:szCs w:val="24"/>
          <w:lang w:eastAsia="zh-CN"/>
        </w:rPr>
        <w:t>，</w:t>
      </w:r>
      <w:r>
        <w:rPr>
          <w:rFonts w:ascii="宋体" w:eastAsia="宋体" w:hAnsi="宋体" w:hint="eastAsia"/>
          <w:sz w:val="24"/>
          <w:szCs w:val="24"/>
          <w:lang w:eastAsia="zh-CN"/>
        </w:rPr>
        <w:t>并且预测分析其进一步发展方向，使</w:t>
      </w:r>
      <w:r w:rsidR="00E83E34" w:rsidRPr="00CC332E">
        <w:rPr>
          <w:rFonts w:ascii="宋体" w:eastAsia="宋体" w:hAnsi="宋体" w:hint="eastAsia"/>
          <w:sz w:val="24"/>
          <w:szCs w:val="24"/>
          <w:lang w:eastAsia="zh-CN"/>
        </w:rPr>
        <w:t>早期发现疾病或者避免病情加重成为可能</w:t>
      </w:r>
      <w:r w:rsidR="00A71C10">
        <w:rPr>
          <w:rFonts w:ascii="宋体" w:eastAsia="宋体" w:hAnsi="宋体" w:hint="eastAsia"/>
          <w:sz w:val="24"/>
          <w:szCs w:val="24"/>
          <w:lang w:eastAsia="zh-CN"/>
        </w:rPr>
        <w:t>。</w:t>
      </w:r>
      <w:r w:rsidR="00E83E34" w:rsidRPr="00CC332E">
        <w:rPr>
          <w:rFonts w:ascii="宋体" w:eastAsia="宋体" w:hAnsi="宋体" w:hint="eastAsia"/>
          <w:sz w:val="24"/>
          <w:szCs w:val="24"/>
          <w:lang w:eastAsia="zh-CN"/>
        </w:rPr>
        <w:t>因为生命体征的相对变化</w:t>
      </w:r>
      <w:r w:rsidR="00A71C10">
        <w:rPr>
          <w:rFonts w:ascii="宋体" w:eastAsia="宋体" w:hAnsi="宋体" w:hint="eastAsia"/>
          <w:sz w:val="24"/>
          <w:szCs w:val="24"/>
          <w:lang w:eastAsia="zh-CN"/>
        </w:rPr>
        <w:t>，</w:t>
      </w:r>
      <w:r w:rsidR="00E83E34" w:rsidRPr="00CC332E">
        <w:rPr>
          <w:rFonts w:ascii="宋体" w:eastAsia="宋体" w:hAnsi="宋体" w:hint="eastAsia"/>
          <w:sz w:val="24"/>
          <w:szCs w:val="24"/>
          <w:lang w:eastAsia="zh-CN"/>
        </w:rPr>
        <w:t>可能比检测生命体征达到绝对阈值更</w:t>
      </w:r>
      <w:r>
        <w:rPr>
          <w:rFonts w:ascii="宋体" w:eastAsia="宋体" w:hAnsi="宋体" w:hint="eastAsia"/>
          <w:sz w:val="24"/>
          <w:szCs w:val="24"/>
          <w:lang w:eastAsia="zh-CN"/>
        </w:rPr>
        <w:t>为</w:t>
      </w:r>
      <w:r w:rsidR="00E83E34" w:rsidRPr="00CC332E">
        <w:rPr>
          <w:rFonts w:ascii="宋体" w:eastAsia="宋体" w:hAnsi="宋体" w:hint="eastAsia"/>
          <w:sz w:val="24"/>
          <w:szCs w:val="24"/>
          <w:lang w:eastAsia="zh-CN"/>
        </w:rPr>
        <w:t>重要</w:t>
      </w:r>
      <w:r w:rsidR="00E83E34" w:rsidRPr="00CC5F8C">
        <w:rPr>
          <w:rFonts w:ascii="宋体" w:eastAsia="宋体" w:hAnsi="宋体"/>
          <w:sz w:val="28"/>
          <w:szCs w:val="24"/>
          <w:vertAlign w:val="superscript"/>
          <w:lang w:eastAsia="zh-CN"/>
        </w:rPr>
        <w:t>[</w:t>
      </w:r>
      <w:r w:rsidRPr="00CC5F8C">
        <w:rPr>
          <w:rFonts w:ascii="宋体" w:eastAsia="宋体" w:hAnsi="宋体"/>
          <w:sz w:val="28"/>
          <w:szCs w:val="24"/>
          <w:vertAlign w:val="superscript"/>
          <w:lang w:eastAsia="zh-CN"/>
        </w:rPr>
        <w:t>1</w:t>
      </w:r>
      <w:r w:rsidR="00912093">
        <w:rPr>
          <w:rFonts w:ascii="宋体" w:eastAsia="宋体" w:hAnsi="宋体"/>
          <w:sz w:val="28"/>
          <w:szCs w:val="24"/>
          <w:vertAlign w:val="superscript"/>
          <w:lang w:eastAsia="zh-CN"/>
        </w:rPr>
        <w:t>2</w:t>
      </w:r>
      <w:r w:rsidR="00E83E34" w:rsidRPr="00CC5F8C">
        <w:rPr>
          <w:rFonts w:ascii="宋体" w:eastAsia="宋体" w:hAnsi="宋体"/>
          <w:sz w:val="28"/>
          <w:szCs w:val="24"/>
          <w:vertAlign w:val="superscript"/>
          <w:lang w:eastAsia="zh-CN"/>
        </w:rPr>
        <w:t>]</w:t>
      </w:r>
      <w:r w:rsidR="00E83E34" w:rsidRPr="00CC332E">
        <w:rPr>
          <w:rFonts w:ascii="宋体" w:eastAsia="宋体" w:hAnsi="宋体" w:hint="eastAsia"/>
          <w:sz w:val="24"/>
          <w:szCs w:val="24"/>
          <w:lang w:eastAsia="zh-CN"/>
        </w:rPr>
        <w:t>。</w:t>
      </w:r>
      <w:r>
        <w:rPr>
          <w:rFonts w:ascii="宋体" w:eastAsia="宋体" w:hAnsi="宋体" w:hint="eastAsia"/>
          <w:sz w:val="24"/>
          <w:szCs w:val="24"/>
          <w:lang w:eastAsia="zh-CN"/>
        </w:rPr>
        <w:t>研究显示，大</w:t>
      </w:r>
      <w:r w:rsidR="00E83E34" w:rsidRPr="00CC332E">
        <w:rPr>
          <w:rFonts w:ascii="宋体" w:eastAsia="宋体" w:hAnsi="宋体" w:hint="eastAsia"/>
          <w:sz w:val="24"/>
          <w:szCs w:val="24"/>
          <w:lang w:eastAsia="zh-CN"/>
        </w:rPr>
        <w:t>多数健康相</w:t>
      </w:r>
      <w:r w:rsidR="00E83E34" w:rsidRPr="00CC332E">
        <w:rPr>
          <w:rFonts w:ascii="宋体" w:eastAsia="宋体" w:hAnsi="宋体" w:hint="cs"/>
          <w:sz w:val="24"/>
          <w:szCs w:val="24"/>
          <w:lang w:eastAsia="zh-CN"/>
        </w:rPr>
        <w:t>关</w:t>
      </w:r>
      <w:r w:rsidR="00E83E34" w:rsidRPr="00CC332E">
        <w:rPr>
          <w:rFonts w:ascii="宋体" w:eastAsia="宋体" w:hAnsi="宋体" w:hint="eastAsia"/>
          <w:sz w:val="24"/>
          <w:szCs w:val="24"/>
          <w:lang w:eastAsia="zh-CN"/>
        </w:rPr>
        <w:t>的监控系统需要</w:t>
      </w:r>
      <w:r w:rsidR="00B80323" w:rsidRPr="00B80323">
        <w:rPr>
          <w:rFonts w:ascii="宋体" w:eastAsia="宋体" w:hAnsi="宋体" w:hint="eastAsia"/>
          <w:sz w:val="24"/>
          <w:szCs w:val="24"/>
          <w:lang w:eastAsia="zh-CN"/>
        </w:rPr>
        <w:t>使用者</w:t>
      </w:r>
      <w:r w:rsidR="00E83E34" w:rsidRPr="00CC332E">
        <w:rPr>
          <w:rFonts w:ascii="宋体" w:eastAsia="宋体" w:hAnsi="宋体" w:hint="eastAsia"/>
          <w:sz w:val="24"/>
          <w:szCs w:val="24"/>
          <w:lang w:eastAsia="zh-CN"/>
        </w:rPr>
        <w:t>的积极参与</w:t>
      </w:r>
      <w:r w:rsidR="00A71C10">
        <w:rPr>
          <w:rFonts w:ascii="宋体" w:eastAsia="宋体" w:hAnsi="宋体" w:hint="eastAsia"/>
          <w:sz w:val="24"/>
          <w:szCs w:val="24"/>
          <w:lang w:eastAsia="zh-CN"/>
        </w:rPr>
        <w:t>。</w:t>
      </w:r>
      <w:r w:rsidR="00E83E34" w:rsidRPr="00CC332E">
        <w:rPr>
          <w:rFonts w:ascii="宋体" w:eastAsia="宋体" w:hAnsi="宋体" w:hint="eastAsia"/>
          <w:sz w:val="24"/>
          <w:szCs w:val="24"/>
          <w:lang w:eastAsia="zh-CN"/>
        </w:rPr>
        <w:t>因此</w:t>
      </w:r>
      <w:r w:rsidR="00A71C10">
        <w:rPr>
          <w:rFonts w:ascii="宋体" w:eastAsia="宋体" w:hAnsi="宋体" w:hint="eastAsia"/>
          <w:sz w:val="24"/>
          <w:szCs w:val="24"/>
          <w:lang w:eastAsia="zh-CN"/>
        </w:rPr>
        <w:t>，</w:t>
      </w:r>
      <w:r w:rsidR="00E83E34" w:rsidRPr="00CC332E">
        <w:rPr>
          <w:rFonts w:ascii="宋体" w:eastAsia="宋体" w:hAnsi="宋体" w:hint="eastAsia"/>
          <w:sz w:val="24"/>
          <w:szCs w:val="24"/>
          <w:lang w:eastAsia="zh-CN"/>
        </w:rPr>
        <w:t>必</w:t>
      </w:r>
      <w:r w:rsidR="00E83E34" w:rsidRPr="00CC332E">
        <w:rPr>
          <w:rFonts w:ascii="宋体" w:eastAsia="宋体" w:hAnsi="宋体" w:hint="cs"/>
          <w:sz w:val="24"/>
          <w:szCs w:val="24"/>
          <w:lang w:eastAsia="zh-CN"/>
        </w:rPr>
        <w:t>须</w:t>
      </w:r>
      <w:r w:rsidR="00E83E34" w:rsidRPr="00CC332E">
        <w:rPr>
          <w:rFonts w:ascii="宋体" w:eastAsia="宋体" w:hAnsi="宋体" w:hint="eastAsia"/>
          <w:sz w:val="24"/>
          <w:szCs w:val="24"/>
          <w:lang w:eastAsia="zh-CN"/>
        </w:rPr>
        <w:t>考</w:t>
      </w:r>
      <w:r w:rsidR="00E83E34" w:rsidRPr="00CC332E">
        <w:rPr>
          <w:rFonts w:ascii="宋体" w:eastAsia="宋体" w:hAnsi="宋体" w:hint="cs"/>
          <w:sz w:val="24"/>
          <w:szCs w:val="24"/>
          <w:lang w:eastAsia="zh-CN"/>
        </w:rPr>
        <w:t>虑</w:t>
      </w:r>
      <w:r w:rsidR="00B80323" w:rsidRPr="00B80323">
        <w:rPr>
          <w:rFonts w:ascii="宋体" w:eastAsia="宋体" w:hAnsi="宋体" w:hint="eastAsia"/>
          <w:sz w:val="24"/>
          <w:szCs w:val="24"/>
          <w:lang w:eastAsia="zh-CN"/>
        </w:rPr>
        <w:t>使用者</w:t>
      </w:r>
      <w:r w:rsidR="00E83E34" w:rsidRPr="00CC332E">
        <w:rPr>
          <w:rFonts w:ascii="宋体" w:eastAsia="宋体" w:hAnsi="宋体" w:hint="eastAsia"/>
          <w:sz w:val="24"/>
          <w:szCs w:val="24"/>
          <w:lang w:eastAsia="zh-CN"/>
        </w:rPr>
        <w:t>的易用性</w:t>
      </w:r>
      <w:r w:rsidRPr="00CC5F8C">
        <w:rPr>
          <w:rFonts w:ascii="宋体" w:eastAsia="宋体" w:hAnsi="宋体"/>
          <w:sz w:val="28"/>
          <w:szCs w:val="24"/>
          <w:vertAlign w:val="superscript"/>
          <w:lang w:eastAsia="zh-CN"/>
        </w:rPr>
        <w:t>[1</w:t>
      </w:r>
      <w:r w:rsidR="00085068">
        <w:rPr>
          <w:rFonts w:ascii="宋体" w:eastAsia="宋体" w:hAnsi="宋体"/>
          <w:sz w:val="28"/>
          <w:szCs w:val="24"/>
          <w:vertAlign w:val="superscript"/>
          <w:lang w:eastAsia="zh-CN"/>
        </w:rPr>
        <w:t>3</w:t>
      </w:r>
      <w:r w:rsidR="00E83E34" w:rsidRPr="00CC5F8C">
        <w:rPr>
          <w:rFonts w:ascii="宋体" w:eastAsia="宋体" w:hAnsi="宋体"/>
          <w:sz w:val="28"/>
          <w:szCs w:val="24"/>
          <w:vertAlign w:val="superscript"/>
          <w:lang w:eastAsia="zh-CN"/>
        </w:rPr>
        <w:t>]</w:t>
      </w:r>
      <w:r w:rsidR="00CC2DD6">
        <w:rPr>
          <w:rFonts w:ascii="宋体" w:eastAsia="宋体" w:hAnsi="宋体" w:hint="eastAsia"/>
          <w:sz w:val="24"/>
          <w:szCs w:val="24"/>
          <w:lang w:eastAsia="zh-CN"/>
        </w:rPr>
        <w:t>，特</w:t>
      </w:r>
      <w:r>
        <w:rPr>
          <w:rFonts w:ascii="宋体" w:eastAsia="宋体" w:hAnsi="宋体" w:hint="eastAsia"/>
          <w:sz w:val="24"/>
          <w:szCs w:val="24"/>
          <w:lang w:eastAsia="zh-CN"/>
        </w:rPr>
        <w:t>别是老</w:t>
      </w:r>
      <w:r w:rsidR="00E83E34" w:rsidRPr="00CC332E">
        <w:rPr>
          <w:rFonts w:ascii="宋体" w:eastAsia="宋体" w:hAnsi="宋体" w:hint="eastAsia"/>
          <w:sz w:val="24"/>
          <w:szCs w:val="24"/>
          <w:lang w:eastAsia="zh-CN"/>
        </w:rPr>
        <w:t>年</w:t>
      </w:r>
      <w:r>
        <w:rPr>
          <w:rFonts w:ascii="宋体" w:eastAsia="宋体" w:hAnsi="宋体" w:hint="eastAsia"/>
          <w:sz w:val="24"/>
          <w:szCs w:val="24"/>
          <w:lang w:eastAsia="zh-CN"/>
        </w:rPr>
        <w:t>人群的</w:t>
      </w:r>
      <w:r w:rsidR="00B80323" w:rsidRPr="00B80323">
        <w:rPr>
          <w:rFonts w:ascii="宋体" w:eastAsia="宋体" w:hAnsi="宋体" w:hint="eastAsia"/>
          <w:sz w:val="24"/>
          <w:szCs w:val="24"/>
          <w:lang w:eastAsia="zh-CN"/>
        </w:rPr>
        <w:t>使用者</w:t>
      </w:r>
      <w:r w:rsidR="00A71C10">
        <w:rPr>
          <w:rFonts w:ascii="宋体" w:eastAsia="宋体" w:hAnsi="宋体" w:hint="eastAsia"/>
          <w:sz w:val="24"/>
          <w:szCs w:val="24"/>
          <w:lang w:eastAsia="zh-CN"/>
        </w:rPr>
        <w:t>，而</w:t>
      </w:r>
      <w:r>
        <w:rPr>
          <w:rFonts w:ascii="宋体" w:eastAsia="宋体" w:hAnsi="宋体" w:hint="eastAsia"/>
          <w:sz w:val="24"/>
          <w:szCs w:val="24"/>
          <w:lang w:eastAsia="zh-CN"/>
        </w:rPr>
        <w:t>研究发现他们甚至</w:t>
      </w:r>
      <w:proofErr w:type="gramStart"/>
      <w:r w:rsidR="00E83E34" w:rsidRPr="00CC332E">
        <w:rPr>
          <w:rFonts w:ascii="宋体" w:eastAsia="宋体" w:hAnsi="宋体" w:hint="eastAsia"/>
          <w:sz w:val="24"/>
          <w:szCs w:val="24"/>
          <w:lang w:eastAsia="zh-CN"/>
        </w:rPr>
        <w:t>不</w:t>
      </w:r>
      <w:proofErr w:type="gramEnd"/>
      <w:r w:rsidR="00E83E34" w:rsidRPr="00CC332E">
        <w:rPr>
          <w:rFonts w:ascii="宋体" w:eastAsia="宋体" w:hAnsi="宋体" w:hint="eastAsia"/>
          <w:sz w:val="24"/>
          <w:szCs w:val="24"/>
          <w:lang w:eastAsia="zh-CN"/>
        </w:rPr>
        <w:t>激活基于</w:t>
      </w:r>
      <w:r>
        <w:rPr>
          <w:rFonts w:ascii="宋体" w:eastAsia="宋体" w:hAnsi="宋体" w:hint="eastAsia"/>
          <w:sz w:val="24"/>
          <w:szCs w:val="24"/>
          <w:lang w:eastAsia="zh-CN"/>
        </w:rPr>
        <w:t>手</w:t>
      </w:r>
      <w:r w:rsidR="00E83E34" w:rsidRPr="00CC332E">
        <w:rPr>
          <w:rFonts w:ascii="宋体" w:eastAsia="宋体" w:hAnsi="宋体" w:hint="eastAsia"/>
          <w:sz w:val="24"/>
          <w:szCs w:val="24"/>
          <w:lang w:eastAsia="zh-CN"/>
        </w:rPr>
        <w:t>腕的</w:t>
      </w:r>
      <w:r w:rsidR="00E83E34" w:rsidRPr="00CC332E">
        <w:rPr>
          <w:rFonts w:ascii="宋体" w:eastAsia="宋体" w:hAnsi="宋体" w:hint="cs"/>
          <w:sz w:val="24"/>
          <w:szCs w:val="24"/>
          <w:lang w:eastAsia="zh-CN"/>
        </w:rPr>
        <w:t>监测</w:t>
      </w:r>
      <w:r w:rsidR="00E83E34" w:rsidRPr="00CC332E">
        <w:rPr>
          <w:rFonts w:ascii="宋体" w:eastAsia="宋体" w:hAnsi="宋体" w:hint="eastAsia"/>
          <w:sz w:val="24"/>
          <w:szCs w:val="24"/>
          <w:lang w:eastAsia="zh-CN"/>
        </w:rPr>
        <w:t>设备</w:t>
      </w:r>
      <w:r w:rsidR="00E83E34" w:rsidRPr="00CC2DD6">
        <w:rPr>
          <w:rFonts w:ascii="宋体" w:eastAsia="宋体" w:hAnsi="宋体"/>
          <w:sz w:val="28"/>
          <w:szCs w:val="24"/>
          <w:vertAlign w:val="superscript"/>
          <w:lang w:eastAsia="zh-CN"/>
        </w:rPr>
        <w:t>[</w:t>
      </w:r>
      <w:r w:rsidR="00CC2DD6" w:rsidRPr="00CC2DD6">
        <w:rPr>
          <w:rFonts w:ascii="宋体" w:eastAsia="宋体" w:hAnsi="宋体"/>
          <w:sz w:val="28"/>
          <w:szCs w:val="24"/>
          <w:vertAlign w:val="superscript"/>
          <w:lang w:eastAsia="zh-CN"/>
        </w:rPr>
        <w:t>1</w:t>
      </w:r>
      <w:r w:rsidR="00085068">
        <w:rPr>
          <w:rFonts w:ascii="宋体" w:eastAsia="宋体" w:hAnsi="宋体"/>
          <w:sz w:val="28"/>
          <w:szCs w:val="24"/>
          <w:vertAlign w:val="superscript"/>
          <w:lang w:eastAsia="zh-CN"/>
        </w:rPr>
        <w:t>3</w:t>
      </w:r>
      <w:r w:rsidR="00E83E34" w:rsidRPr="00CC2DD6">
        <w:rPr>
          <w:rFonts w:ascii="宋体" w:eastAsia="宋体" w:hAnsi="宋体"/>
          <w:sz w:val="28"/>
          <w:szCs w:val="24"/>
          <w:vertAlign w:val="superscript"/>
          <w:lang w:eastAsia="zh-CN"/>
        </w:rPr>
        <w:t>]</w:t>
      </w:r>
      <w:r w:rsidR="00E83E34" w:rsidRPr="00CC332E">
        <w:rPr>
          <w:rFonts w:ascii="宋体" w:eastAsia="宋体" w:hAnsi="宋体" w:hint="eastAsia"/>
          <w:sz w:val="24"/>
          <w:szCs w:val="24"/>
          <w:lang w:eastAsia="zh-CN"/>
        </w:rPr>
        <w:t>。因此，</w:t>
      </w:r>
      <w:r w:rsidR="00CC2DD6">
        <w:rPr>
          <w:rFonts w:ascii="宋体" w:eastAsia="宋体" w:hAnsi="宋体" w:hint="eastAsia"/>
          <w:sz w:val="24"/>
          <w:szCs w:val="24"/>
          <w:lang w:eastAsia="zh-CN"/>
        </w:rPr>
        <w:t>远程监控设备</w:t>
      </w:r>
      <w:r w:rsidR="00E83E34" w:rsidRPr="00CC332E">
        <w:rPr>
          <w:rFonts w:ascii="宋体" w:eastAsia="宋体" w:hAnsi="宋体" w:hint="eastAsia"/>
          <w:sz w:val="24"/>
          <w:szCs w:val="24"/>
          <w:lang w:eastAsia="zh-CN"/>
        </w:rPr>
        <w:t>在初始设置、连接和操作程序</w:t>
      </w:r>
      <w:r>
        <w:rPr>
          <w:rFonts w:ascii="宋体" w:eastAsia="宋体" w:hAnsi="宋体" w:hint="eastAsia"/>
          <w:sz w:val="24"/>
          <w:szCs w:val="24"/>
          <w:lang w:eastAsia="zh-CN"/>
        </w:rPr>
        <w:t>方面</w:t>
      </w:r>
      <w:r w:rsidR="00E83E34" w:rsidRPr="00CC332E">
        <w:rPr>
          <w:rFonts w:ascii="宋体" w:eastAsia="宋体" w:hAnsi="宋体" w:hint="eastAsia"/>
          <w:sz w:val="24"/>
          <w:szCs w:val="24"/>
          <w:lang w:eastAsia="zh-CN"/>
        </w:rPr>
        <w:t>必须是</w:t>
      </w:r>
      <w:r w:rsidR="00B80323" w:rsidRPr="00B80323">
        <w:rPr>
          <w:rFonts w:ascii="宋体" w:eastAsia="宋体" w:hAnsi="宋体" w:hint="eastAsia"/>
          <w:sz w:val="24"/>
          <w:szCs w:val="24"/>
          <w:lang w:eastAsia="zh-CN"/>
        </w:rPr>
        <w:t>使用</w:t>
      </w:r>
      <w:proofErr w:type="gramStart"/>
      <w:r w:rsidR="00B80323" w:rsidRPr="00B80323">
        <w:rPr>
          <w:rFonts w:ascii="宋体" w:eastAsia="宋体" w:hAnsi="宋体" w:hint="eastAsia"/>
          <w:sz w:val="24"/>
          <w:szCs w:val="24"/>
          <w:lang w:eastAsia="zh-CN"/>
        </w:rPr>
        <w:t>者</w:t>
      </w:r>
      <w:r w:rsidR="00CC2DD6">
        <w:rPr>
          <w:rFonts w:ascii="宋体" w:eastAsia="宋体" w:hAnsi="宋体" w:hint="eastAsia"/>
          <w:sz w:val="24"/>
          <w:szCs w:val="24"/>
          <w:lang w:eastAsia="zh-CN"/>
        </w:rPr>
        <w:t>友好</w:t>
      </w:r>
      <w:proofErr w:type="gramEnd"/>
      <w:r w:rsidR="00CC2DD6">
        <w:rPr>
          <w:rFonts w:ascii="宋体" w:eastAsia="宋体" w:hAnsi="宋体" w:hint="eastAsia"/>
          <w:sz w:val="24"/>
          <w:szCs w:val="24"/>
          <w:lang w:eastAsia="zh-CN"/>
        </w:rPr>
        <w:t>的，</w:t>
      </w:r>
      <w:r w:rsidR="00E83E34" w:rsidRPr="00CC332E">
        <w:rPr>
          <w:rFonts w:ascii="宋体" w:eastAsia="宋体" w:hAnsi="宋体" w:hint="eastAsia"/>
          <w:sz w:val="24"/>
          <w:szCs w:val="24"/>
          <w:lang w:eastAsia="zh-CN"/>
        </w:rPr>
        <w:t>或者</w:t>
      </w:r>
      <w:r w:rsidR="00CC2DD6">
        <w:rPr>
          <w:rFonts w:ascii="宋体" w:eastAsia="宋体" w:hAnsi="宋体" w:hint="eastAsia"/>
          <w:sz w:val="24"/>
          <w:szCs w:val="24"/>
          <w:lang w:eastAsia="zh-CN"/>
        </w:rPr>
        <w:t>采取</w:t>
      </w:r>
      <w:r>
        <w:rPr>
          <w:rFonts w:ascii="宋体" w:eastAsia="宋体" w:hAnsi="宋体" w:hint="eastAsia"/>
          <w:sz w:val="24"/>
          <w:szCs w:val="24"/>
          <w:lang w:eastAsia="zh-CN"/>
        </w:rPr>
        <w:t>一</w:t>
      </w:r>
      <w:r w:rsidR="00E83E34" w:rsidRPr="00CC332E">
        <w:rPr>
          <w:rFonts w:ascii="宋体" w:eastAsia="宋体" w:hAnsi="宋体" w:hint="eastAsia"/>
          <w:sz w:val="24"/>
          <w:szCs w:val="24"/>
          <w:lang w:eastAsia="zh-CN"/>
        </w:rPr>
        <w:t>种以</w:t>
      </w:r>
      <w:r w:rsidR="00B80323" w:rsidRPr="00B80323">
        <w:rPr>
          <w:rFonts w:ascii="宋体" w:eastAsia="宋体" w:hAnsi="宋体" w:hint="eastAsia"/>
          <w:sz w:val="24"/>
          <w:szCs w:val="24"/>
          <w:lang w:eastAsia="zh-CN"/>
        </w:rPr>
        <w:t>使用者</w:t>
      </w:r>
      <w:r w:rsidR="00E83E34" w:rsidRPr="00CC332E">
        <w:rPr>
          <w:rFonts w:ascii="宋体" w:eastAsia="宋体" w:hAnsi="宋体" w:hint="eastAsia"/>
          <w:sz w:val="24"/>
          <w:szCs w:val="24"/>
          <w:lang w:eastAsia="zh-CN"/>
        </w:rPr>
        <w:t>被动</w:t>
      </w:r>
      <w:r w:rsidR="00CC2DD6">
        <w:rPr>
          <w:rFonts w:ascii="宋体" w:eastAsia="宋体" w:hAnsi="宋体" w:hint="eastAsia"/>
          <w:sz w:val="24"/>
          <w:szCs w:val="24"/>
          <w:lang w:eastAsia="zh-CN"/>
        </w:rPr>
        <w:t>的</w:t>
      </w:r>
      <w:r>
        <w:rPr>
          <w:rFonts w:ascii="宋体" w:eastAsia="宋体" w:hAnsi="宋体" w:hint="eastAsia"/>
          <w:sz w:val="24"/>
          <w:szCs w:val="24"/>
          <w:lang w:eastAsia="zh-CN"/>
        </w:rPr>
        <w:t>方</w:t>
      </w:r>
      <w:r w:rsidR="00E83E34" w:rsidRPr="00CC332E">
        <w:rPr>
          <w:rFonts w:ascii="宋体" w:eastAsia="宋体" w:hAnsi="宋体" w:hint="eastAsia"/>
          <w:sz w:val="24"/>
          <w:szCs w:val="24"/>
          <w:lang w:eastAsia="zh-CN"/>
        </w:rPr>
        <w:t>式收集数据、不需要</w:t>
      </w:r>
      <w:r w:rsidR="00B80323" w:rsidRPr="00B80323">
        <w:rPr>
          <w:rFonts w:ascii="宋体" w:eastAsia="宋体" w:hAnsi="宋体" w:hint="eastAsia"/>
          <w:sz w:val="24"/>
          <w:szCs w:val="24"/>
          <w:lang w:eastAsia="zh-CN"/>
        </w:rPr>
        <w:t>使用者</w:t>
      </w:r>
      <w:r w:rsidR="00E83E34" w:rsidRPr="00CC332E">
        <w:rPr>
          <w:rFonts w:ascii="宋体" w:eastAsia="宋体" w:hAnsi="宋体" w:hint="eastAsia"/>
          <w:sz w:val="24"/>
          <w:szCs w:val="24"/>
          <w:lang w:eastAsia="zh-CN"/>
        </w:rPr>
        <w:t>太多操作技巧的可靠</w:t>
      </w:r>
      <w:r w:rsidR="00CC2DD6">
        <w:rPr>
          <w:rFonts w:ascii="宋体" w:eastAsia="宋体" w:hAnsi="宋体" w:hint="eastAsia"/>
          <w:sz w:val="24"/>
          <w:szCs w:val="24"/>
          <w:lang w:eastAsia="zh-CN"/>
        </w:rPr>
        <w:t>的</w:t>
      </w:r>
      <w:r w:rsidR="00E83E34" w:rsidRPr="00CC332E">
        <w:rPr>
          <w:rFonts w:ascii="宋体" w:eastAsia="宋体" w:hAnsi="宋体" w:hint="eastAsia"/>
          <w:sz w:val="24"/>
          <w:szCs w:val="24"/>
          <w:lang w:eastAsia="zh-CN"/>
        </w:rPr>
        <w:t>客观监测方式</w:t>
      </w:r>
      <w:r w:rsidR="00E83E34" w:rsidRPr="00CC2DD6">
        <w:rPr>
          <w:rFonts w:ascii="宋体" w:eastAsia="宋体" w:hAnsi="宋体"/>
          <w:sz w:val="28"/>
          <w:szCs w:val="24"/>
          <w:vertAlign w:val="superscript"/>
          <w:lang w:eastAsia="zh-CN"/>
        </w:rPr>
        <w:t>[</w:t>
      </w:r>
      <w:r w:rsidR="00CC2DD6" w:rsidRPr="00CC2DD6">
        <w:rPr>
          <w:rFonts w:ascii="宋体" w:eastAsia="宋体" w:hAnsi="宋体"/>
          <w:sz w:val="28"/>
          <w:szCs w:val="24"/>
          <w:vertAlign w:val="superscript"/>
          <w:lang w:eastAsia="zh-CN"/>
        </w:rPr>
        <w:t>1</w:t>
      </w:r>
      <w:r w:rsidR="00085068">
        <w:rPr>
          <w:rFonts w:ascii="宋体" w:eastAsia="宋体" w:hAnsi="宋体"/>
          <w:sz w:val="28"/>
          <w:szCs w:val="24"/>
          <w:vertAlign w:val="superscript"/>
          <w:lang w:eastAsia="zh-CN"/>
        </w:rPr>
        <w:t>4</w:t>
      </w:r>
      <w:r w:rsidR="00E83E34" w:rsidRPr="00CC2DD6">
        <w:rPr>
          <w:rFonts w:ascii="宋体" w:eastAsia="宋体" w:hAnsi="宋体"/>
          <w:sz w:val="28"/>
          <w:szCs w:val="24"/>
          <w:vertAlign w:val="superscript"/>
          <w:lang w:eastAsia="zh-CN"/>
        </w:rPr>
        <w:t>]</w:t>
      </w:r>
      <w:r w:rsidR="00E83E34" w:rsidRPr="00CC332E">
        <w:rPr>
          <w:rFonts w:ascii="宋体" w:eastAsia="宋体" w:hAnsi="宋体" w:hint="eastAsia"/>
          <w:sz w:val="24"/>
          <w:szCs w:val="24"/>
          <w:lang w:eastAsia="zh-CN"/>
        </w:rPr>
        <w:t>。</w:t>
      </w:r>
    </w:p>
    <w:p w14:paraId="5A7F4921" w14:textId="77777777" w:rsidR="00CC2DD6" w:rsidRPr="00A93B62" w:rsidRDefault="00CC2DD6" w:rsidP="00CC7DF3">
      <w:pPr>
        <w:spacing w:beforeLines="100" w:before="240" w:afterLines="100" w:after="240"/>
        <w:ind w:leftChars="27" w:left="59" w:firstLineChars="185" w:firstLine="444"/>
        <w:jc w:val="both"/>
        <w:rPr>
          <w:rFonts w:ascii="宋体" w:eastAsia="宋体" w:hAnsi="宋体"/>
          <w:sz w:val="24"/>
          <w:szCs w:val="24"/>
          <w:lang w:eastAsia="zh-CN"/>
        </w:rPr>
      </w:pPr>
      <w:r w:rsidRPr="00A93B62">
        <w:rPr>
          <w:rFonts w:ascii="宋体" w:eastAsia="宋体" w:hAnsi="宋体" w:hint="eastAsia"/>
          <w:sz w:val="24"/>
          <w:szCs w:val="24"/>
          <w:lang w:eastAsia="zh-CN"/>
        </w:rPr>
        <w:t>本研究</w:t>
      </w:r>
      <w:r w:rsidR="00A23617" w:rsidRPr="00A93B62">
        <w:rPr>
          <w:rFonts w:ascii="宋体" w:eastAsia="宋体" w:hAnsi="宋体" w:hint="eastAsia"/>
          <w:sz w:val="24"/>
          <w:szCs w:val="24"/>
          <w:lang w:eastAsia="zh-CN"/>
        </w:rPr>
        <w:t>利用便携式设备</w:t>
      </w:r>
      <w:r w:rsidR="00A93B62">
        <w:rPr>
          <w:rFonts w:ascii="宋体" w:eastAsia="宋体" w:hAnsi="宋体" w:hint="eastAsia"/>
          <w:sz w:val="24"/>
          <w:szCs w:val="24"/>
          <w:lang w:eastAsia="zh-CN"/>
        </w:rPr>
        <w:t>方便</w:t>
      </w:r>
      <w:r w:rsidR="004C1383" w:rsidRPr="004C1383">
        <w:rPr>
          <w:rFonts w:ascii="宋体" w:eastAsia="宋体" w:hAnsi="宋体" w:hint="eastAsia"/>
          <w:sz w:val="24"/>
          <w:szCs w:val="24"/>
          <w:lang w:eastAsia="zh-CN"/>
        </w:rPr>
        <w:t>使用者</w:t>
      </w:r>
      <w:r w:rsidR="00A23617" w:rsidRPr="00A93B62">
        <w:rPr>
          <w:rFonts w:ascii="宋体" w:eastAsia="宋体" w:hAnsi="宋体" w:hint="eastAsia"/>
          <w:sz w:val="24"/>
          <w:szCs w:val="24"/>
          <w:lang w:eastAsia="zh-CN"/>
        </w:rPr>
        <w:t>在居家场景下</w:t>
      </w:r>
      <w:r w:rsidR="00A93B62" w:rsidRPr="00A93B62">
        <w:rPr>
          <w:rFonts w:ascii="宋体" w:eastAsia="宋体" w:hAnsi="宋体" w:hint="eastAsia"/>
          <w:sz w:val="24"/>
          <w:szCs w:val="24"/>
          <w:lang w:eastAsia="zh-CN"/>
        </w:rPr>
        <w:t>实时收集咳嗽音及血氧</w:t>
      </w:r>
      <w:r w:rsidR="0054324F" w:rsidRPr="0054324F">
        <w:rPr>
          <w:rFonts w:ascii="宋体" w:eastAsia="宋体" w:hAnsi="宋体" w:hint="eastAsia"/>
          <w:sz w:val="24"/>
          <w:szCs w:val="24"/>
          <w:lang w:eastAsia="zh-CN"/>
        </w:rPr>
        <w:t>饱和度</w:t>
      </w:r>
      <w:r w:rsidR="00A93B62" w:rsidRPr="00A93B62">
        <w:rPr>
          <w:rFonts w:ascii="宋体" w:eastAsia="宋体" w:hAnsi="宋体" w:hint="eastAsia"/>
          <w:sz w:val="24"/>
          <w:szCs w:val="24"/>
          <w:lang w:eastAsia="zh-CN"/>
        </w:rPr>
        <w:t>值。</w:t>
      </w:r>
    </w:p>
    <w:p w14:paraId="6025594B" w14:textId="77777777" w:rsidR="0048661F" w:rsidRDefault="00CC2DD6"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根据收集的数据进行</w:t>
      </w:r>
      <w:r w:rsidR="00E83E34" w:rsidRPr="00CC332E">
        <w:rPr>
          <w:rFonts w:ascii="宋体" w:eastAsia="宋体" w:hAnsi="宋体" w:hint="eastAsia"/>
          <w:sz w:val="24"/>
          <w:szCs w:val="24"/>
          <w:lang w:eastAsia="zh-CN"/>
        </w:rPr>
        <w:t>分析</w:t>
      </w:r>
      <w:r>
        <w:rPr>
          <w:rFonts w:ascii="宋体" w:eastAsia="宋体" w:hAnsi="宋体" w:hint="eastAsia"/>
          <w:sz w:val="24"/>
          <w:szCs w:val="24"/>
          <w:lang w:eastAsia="zh-CN"/>
        </w:rPr>
        <w:t>并</w:t>
      </w:r>
      <w:r w:rsidR="00E83E34" w:rsidRPr="00CC332E">
        <w:rPr>
          <w:rFonts w:ascii="宋体" w:eastAsia="宋体" w:hAnsi="宋体" w:hint="eastAsia"/>
          <w:sz w:val="24"/>
          <w:szCs w:val="24"/>
          <w:lang w:eastAsia="zh-CN"/>
        </w:rPr>
        <w:t>确定干预措施方面，许多研究发现软件和基于计算机的决策辅助或预警工具可以起到积极的作用</w:t>
      </w:r>
      <w:r w:rsidR="00E83E34" w:rsidRPr="00CC2DD6">
        <w:rPr>
          <w:rFonts w:ascii="宋体" w:eastAsia="宋体" w:hAnsi="宋体"/>
          <w:sz w:val="28"/>
          <w:szCs w:val="24"/>
          <w:vertAlign w:val="superscript"/>
          <w:lang w:eastAsia="zh-CN"/>
        </w:rPr>
        <w:t>[</w:t>
      </w:r>
      <w:r w:rsidRPr="00CC2DD6">
        <w:rPr>
          <w:rFonts w:ascii="宋体" w:eastAsia="宋体" w:hAnsi="宋体"/>
          <w:sz w:val="28"/>
          <w:szCs w:val="24"/>
          <w:vertAlign w:val="superscript"/>
          <w:lang w:eastAsia="zh-CN"/>
        </w:rPr>
        <w:t>1</w:t>
      </w:r>
      <w:r w:rsidR="002279CD">
        <w:rPr>
          <w:rFonts w:ascii="宋体" w:eastAsia="宋体" w:hAnsi="宋体"/>
          <w:sz w:val="28"/>
          <w:szCs w:val="24"/>
          <w:vertAlign w:val="superscript"/>
          <w:lang w:eastAsia="zh-CN"/>
        </w:rPr>
        <w:t>5</w:t>
      </w:r>
      <w:r w:rsidR="00E83E34" w:rsidRPr="00CC2DD6">
        <w:rPr>
          <w:rFonts w:ascii="宋体" w:eastAsia="宋体" w:hAnsi="宋体"/>
          <w:sz w:val="28"/>
          <w:szCs w:val="24"/>
          <w:vertAlign w:val="superscript"/>
          <w:lang w:eastAsia="zh-CN"/>
        </w:rPr>
        <w:t>]</w:t>
      </w:r>
      <w:r w:rsidR="00E83E34" w:rsidRPr="00CC332E">
        <w:rPr>
          <w:rFonts w:ascii="宋体" w:eastAsia="宋体" w:hAnsi="宋体" w:hint="eastAsia"/>
          <w:sz w:val="24"/>
          <w:szCs w:val="24"/>
          <w:lang w:eastAsia="zh-CN"/>
        </w:rPr>
        <w:t>。对于</w:t>
      </w:r>
      <w:r w:rsidR="004C1383" w:rsidRPr="004C1383">
        <w:rPr>
          <w:rFonts w:ascii="宋体" w:eastAsia="宋体" w:hAnsi="宋体" w:hint="eastAsia"/>
          <w:sz w:val="24"/>
          <w:szCs w:val="24"/>
          <w:lang w:eastAsia="zh-CN"/>
        </w:rPr>
        <w:t>使用者</w:t>
      </w:r>
      <w:r w:rsidR="00E83E34" w:rsidRPr="00CC332E">
        <w:rPr>
          <w:rFonts w:ascii="宋体" w:eastAsia="宋体" w:hAnsi="宋体" w:hint="eastAsia"/>
          <w:sz w:val="24"/>
          <w:szCs w:val="24"/>
          <w:lang w:eastAsia="zh-CN"/>
        </w:rPr>
        <w:t>来说，这些工具与支持系统的目的</w:t>
      </w:r>
      <w:r>
        <w:rPr>
          <w:rFonts w:ascii="宋体" w:eastAsia="宋体" w:hAnsi="宋体" w:hint="eastAsia"/>
          <w:sz w:val="24"/>
          <w:szCs w:val="24"/>
          <w:lang w:eastAsia="zh-CN"/>
        </w:rPr>
        <w:t>并</w:t>
      </w:r>
      <w:r w:rsidR="00E83E34" w:rsidRPr="00CC332E">
        <w:rPr>
          <w:rFonts w:ascii="宋体" w:eastAsia="宋体" w:hAnsi="宋体" w:hint="eastAsia"/>
          <w:sz w:val="24"/>
          <w:szCs w:val="24"/>
          <w:lang w:eastAsia="zh-CN"/>
        </w:rPr>
        <w:t>不是做出明确的诊断或提出治疗方法，而是决定是否进一步寻求医疗协助或者提醒患者关于自身的健康风险。</w:t>
      </w:r>
    </w:p>
    <w:p w14:paraId="13DF7814" w14:textId="77777777" w:rsidR="00CC2DD6" w:rsidRDefault="00CC2DD6"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本研究</w:t>
      </w:r>
      <w:r w:rsidR="00570779">
        <w:rPr>
          <w:rFonts w:ascii="宋体" w:eastAsia="宋体" w:hAnsi="宋体" w:hint="eastAsia"/>
          <w:sz w:val="24"/>
          <w:szCs w:val="24"/>
          <w:lang w:eastAsia="zh-CN"/>
        </w:rPr>
        <w:t>利用快速集成卷积分析模型对咳嗽音进行分析，结合血氧饱和度指标</w:t>
      </w:r>
      <w:r w:rsidR="00A93B62">
        <w:rPr>
          <w:rFonts w:ascii="宋体" w:eastAsia="宋体" w:hAnsi="宋体" w:hint="eastAsia"/>
          <w:sz w:val="24"/>
          <w:szCs w:val="24"/>
          <w:lang w:eastAsia="zh-CN"/>
        </w:rPr>
        <w:t>和</w:t>
      </w:r>
      <w:r w:rsidR="00B25B70" w:rsidRPr="00B25B70">
        <w:rPr>
          <w:rFonts w:ascii="宋体" w:eastAsia="宋体" w:hAnsi="宋体" w:hint="eastAsia"/>
          <w:sz w:val="24"/>
          <w:szCs w:val="24"/>
          <w:lang w:eastAsia="zh-CN"/>
        </w:rPr>
        <w:t>呼吸系统疾病风险问卷</w:t>
      </w:r>
      <w:r w:rsidR="00570779">
        <w:rPr>
          <w:rFonts w:ascii="宋体" w:eastAsia="宋体" w:hAnsi="宋体" w:hint="eastAsia"/>
          <w:sz w:val="24"/>
          <w:szCs w:val="24"/>
          <w:lang w:eastAsia="zh-CN"/>
        </w:rPr>
        <w:t>，快速进行呼吸</w:t>
      </w:r>
      <w:r w:rsidR="009F63D1" w:rsidRPr="009F63D1">
        <w:rPr>
          <w:rFonts w:ascii="宋体" w:eastAsia="宋体" w:hAnsi="宋体" w:hint="eastAsia"/>
          <w:sz w:val="24"/>
          <w:szCs w:val="24"/>
          <w:lang w:eastAsia="zh-CN"/>
        </w:rPr>
        <w:t>系统</w:t>
      </w:r>
      <w:r w:rsidR="00570779">
        <w:rPr>
          <w:rFonts w:ascii="宋体" w:eastAsia="宋体" w:hAnsi="宋体" w:hint="eastAsia"/>
          <w:sz w:val="24"/>
          <w:szCs w:val="24"/>
          <w:lang w:eastAsia="zh-CN"/>
        </w:rPr>
        <w:t>疾病的早期识别，目的就是提醒</w:t>
      </w:r>
      <w:r w:rsidR="004C1383" w:rsidRPr="004C1383">
        <w:rPr>
          <w:rFonts w:ascii="宋体" w:eastAsia="宋体" w:hAnsi="宋体" w:hint="eastAsia"/>
          <w:sz w:val="24"/>
          <w:szCs w:val="24"/>
          <w:lang w:eastAsia="zh-CN"/>
        </w:rPr>
        <w:t>使用者</w:t>
      </w:r>
      <w:r w:rsidR="00570779">
        <w:rPr>
          <w:rFonts w:ascii="宋体" w:eastAsia="宋体" w:hAnsi="宋体" w:hint="eastAsia"/>
          <w:sz w:val="24"/>
          <w:szCs w:val="24"/>
          <w:lang w:eastAsia="zh-CN"/>
        </w:rPr>
        <w:t>呼吸</w:t>
      </w:r>
      <w:r w:rsidR="009F63D1" w:rsidRPr="009F63D1">
        <w:rPr>
          <w:rFonts w:ascii="宋体" w:eastAsia="宋体" w:hAnsi="宋体" w:hint="eastAsia"/>
          <w:sz w:val="24"/>
          <w:szCs w:val="24"/>
          <w:lang w:eastAsia="zh-CN"/>
        </w:rPr>
        <w:t>系统</w:t>
      </w:r>
      <w:r w:rsidR="00570779">
        <w:rPr>
          <w:rFonts w:ascii="宋体" w:eastAsia="宋体" w:hAnsi="宋体" w:hint="eastAsia"/>
          <w:sz w:val="24"/>
          <w:szCs w:val="24"/>
          <w:lang w:eastAsia="zh-CN"/>
        </w:rPr>
        <w:t>疾病的可能风险，提醒</w:t>
      </w:r>
      <w:r w:rsidR="004C1383" w:rsidRPr="004C1383">
        <w:rPr>
          <w:rFonts w:ascii="宋体" w:eastAsia="宋体" w:hAnsi="宋体" w:hint="eastAsia"/>
          <w:sz w:val="24"/>
          <w:szCs w:val="24"/>
          <w:lang w:eastAsia="zh-CN"/>
        </w:rPr>
        <w:t>使用者</w:t>
      </w:r>
      <w:r w:rsidR="00570779">
        <w:rPr>
          <w:rFonts w:ascii="宋体" w:eastAsia="宋体" w:hAnsi="宋体" w:hint="eastAsia"/>
          <w:sz w:val="24"/>
          <w:szCs w:val="24"/>
          <w:lang w:eastAsia="zh-CN"/>
        </w:rPr>
        <w:t>进一步寻求医疗协助。</w:t>
      </w:r>
    </w:p>
    <w:p w14:paraId="7F0E44F8" w14:textId="77777777" w:rsidR="004E4DC3" w:rsidRDefault="004E4DC3" w:rsidP="00CC7DF3">
      <w:pPr>
        <w:spacing w:beforeLines="100" w:before="240" w:afterLines="100" w:after="240"/>
        <w:ind w:leftChars="27" w:left="59" w:firstLineChars="185" w:firstLine="203"/>
        <w:jc w:val="both"/>
        <w:rPr>
          <w:sz w:val="11"/>
          <w:szCs w:val="11"/>
          <w:lang w:eastAsia="zh-CN"/>
        </w:rPr>
      </w:pPr>
    </w:p>
    <w:p w14:paraId="6178D6A7" w14:textId="77777777" w:rsidR="004B7F55" w:rsidRPr="005D1475" w:rsidRDefault="009276B8" w:rsidP="00CC7DF3">
      <w:pPr>
        <w:spacing w:beforeLines="100" w:before="240" w:afterLines="100" w:after="240"/>
        <w:ind w:left="154" w:right="6481"/>
        <w:jc w:val="both"/>
        <w:outlineLvl w:val="0"/>
        <w:rPr>
          <w:rFonts w:ascii="宋体" w:eastAsia="宋体" w:hAnsi="宋体" w:cs="宋体"/>
          <w:b/>
          <w:sz w:val="30"/>
          <w:szCs w:val="30"/>
          <w:lang w:eastAsia="zh-CN"/>
        </w:rPr>
      </w:pPr>
      <w:bookmarkStart w:id="12" w:name="_Toc119066529"/>
      <w:r w:rsidRPr="005D1475">
        <w:rPr>
          <w:rFonts w:ascii="Times New Roman" w:eastAsia="Times New Roman" w:hAnsi="Times New Roman" w:cs="Times New Roman"/>
          <w:b/>
          <w:bCs/>
          <w:sz w:val="30"/>
          <w:szCs w:val="30"/>
          <w:lang w:eastAsia="zh-CN"/>
        </w:rPr>
        <w:t xml:space="preserve">1.3 </w:t>
      </w:r>
      <w:r w:rsidRPr="005D1475">
        <w:rPr>
          <w:rFonts w:ascii="宋体" w:eastAsia="宋体" w:hAnsi="宋体" w:cs="宋体"/>
          <w:b/>
          <w:spacing w:val="1"/>
          <w:sz w:val="30"/>
          <w:szCs w:val="30"/>
          <w:lang w:eastAsia="zh-CN"/>
        </w:rPr>
        <w:t>本文研究内容</w:t>
      </w:r>
      <w:bookmarkEnd w:id="12"/>
    </w:p>
    <w:p w14:paraId="73CFA88B" w14:textId="77777777" w:rsidR="00143886" w:rsidRPr="004E5640" w:rsidRDefault="004E5640" w:rsidP="00CC7DF3">
      <w:pPr>
        <w:spacing w:beforeLines="100" w:before="240" w:afterLines="100" w:after="240"/>
        <w:ind w:leftChars="27" w:left="59" w:firstLineChars="185" w:firstLine="444"/>
        <w:jc w:val="both"/>
        <w:rPr>
          <w:rFonts w:ascii="宋体" w:eastAsia="宋体" w:hAnsi="宋体"/>
          <w:sz w:val="24"/>
          <w:szCs w:val="24"/>
          <w:lang w:eastAsia="zh-CN"/>
        </w:rPr>
      </w:pPr>
      <w:r w:rsidRPr="004E5640">
        <w:rPr>
          <w:rFonts w:ascii="宋体" w:eastAsia="宋体" w:hAnsi="宋体" w:hint="eastAsia"/>
          <w:sz w:val="24"/>
          <w:szCs w:val="24"/>
          <w:lang w:eastAsia="zh-CN"/>
        </w:rPr>
        <w:t>本文主要研究</w:t>
      </w:r>
      <w:r w:rsidR="00A71C10">
        <w:rPr>
          <w:rFonts w:ascii="宋体" w:eastAsia="宋体" w:hAnsi="宋体" w:cs="宋体" w:hint="eastAsia"/>
          <w:sz w:val="24"/>
          <w:szCs w:val="24"/>
          <w:lang w:eastAsia="zh-CN"/>
        </w:rPr>
        <w:t>目标</w:t>
      </w:r>
      <w:r w:rsidRPr="004E5640">
        <w:rPr>
          <w:rFonts w:ascii="宋体" w:eastAsia="宋体" w:hAnsi="宋体" w:cs="宋体" w:hint="eastAsia"/>
          <w:sz w:val="24"/>
          <w:szCs w:val="24"/>
          <w:lang w:eastAsia="zh-CN"/>
        </w:rPr>
        <w:t>是设计和创建</w:t>
      </w:r>
      <w:r w:rsidR="00CF445C" w:rsidRPr="004E5640">
        <w:rPr>
          <w:rFonts w:ascii="微软雅黑" w:eastAsia="微软雅黑" w:hAnsi="微软雅黑" w:cs="微软雅黑" w:hint="eastAsia"/>
          <w:sz w:val="24"/>
          <w:szCs w:val="24"/>
          <w:lang w:eastAsia="zh-CN"/>
        </w:rPr>
        <w:t>⼀</w:t>
      </w:r>
      <w:proofErr w:type="gramStart"/>
      <w:r w:rsidR="00CF445C" w:rsidRPr="004E5640">
        <w:rPr>
          <w:rFonts w:ascii="宋体" w:eastAsia="宋体" w:hAnsi="宋体" w:cs="宋体" w:hint="eastAsia"/>
          <w:sz w:val="24"/>
          <w:szCs w:val="24"/>
          <w:lang w:eastAsia="zh-CN"/>
        </w:rPr>
        <w:t>个</w:t>
      </w:r>
      <w:bookmarkStart w:id="13" w:name="_Hlk117785163"/>
      <w:proofErr w:type="gramEnd"/>
      <w:r w:rsidR="00CF445C" w:rsidRPr="004E5640">
        <w:rPr>
          <w:rFonts w:ascii="宋体" w:eastAsia="宋体" w:hAnsi="宋体" w:cs="宋体" w:hint="eastAsia"/>
          <w:sz w:val="24"/>
          <w:szCs w:val="24"/>
          <w:lang w:eastAsia="zh-CN"/>
        </w:rPr>
        <w:t>基于</w:t>
      </w:r>
      <w:r w:rsidR="00CF445C" w:rsidRPr="00CF445C">
        <w:rPr>
          <w:rFonts w:ascii="PMingLiU" w:eastAsia="宋体" w:hAnsi="PMingLiU" w:cs="宋体" w:hint="cs"/>
          <w:sz w:val="24"/>
          <w:szCs w:val="24"/>
          <w:lang w:eastAsia="zh-CN"/>
        </w:rPr>
        <w:t>边缘计</w:t>
      </w:r>
      <w:r w:rsidR="00CF445C" w:rsidRPr="00CF445C">
        <w:rPr>
          <w:rFonts w:ascii="PMingLiU" w:eastAsia="宋体" w:hAnsi="PMingLiU" w:cs="宋体" w:hint="eastAsia"/>
          <w:sz w:val="24"/>
          <w:szCs w:val="24"/>
          <w:lang w:eastAsia="zh-CN"/>
        </w:rPr>
        <w:t>算</w:t>
      </w:r>
      <w:bookmarkEnd w:id="13"/>
      <w:r w:rsidR="00CF445C" w:rsidRPr="004E5640">
        <w:rPr>
          <w:rFonts w:ascii="宋体" w:eastAsia="宋体" w:hAnsi="宋体" w:cs="宋体" w:hint="eastAsia"/>
          <w:sz w:val="24"/>
          <w:szCs w:val="24"/>
          <w:lang w:eastAsia="zh-CN"/>
        </w:rPr>
        <w:t>和快速集成</w:t>
      </w:r>
      <w:r w:rsidRPr="004E5640">
        <w:rPr>
          <w:rFonts w:ascii="宋体" w:eastAsia="宋体" w:hAnsi="宋体" w:cs="宋体" w:hint="eastAsia"/>
          <w:sz w:val="24"/>
          <w:szCs w:val="24"/>
          <w:lang w:eastAsia="zh-CN"/>
        </w:rPr>
        <w:t>之卷积分析模型的呼吸</w:t>
      </w:r>
      <w:r w:rsidR="00830410" w:rsidRPr="00830410">
        <w:rPr>
          <w:rFonts w:ascii="宋体" w:eastAsia="宋体" w:hAnsi="宋体" w:cs="宋体" w:hint="eastAsia"/>
          <w:sz w:val="24"/>
          <w:szCs w:val="24"/>
          <w:lang w:eastAsia="zh-CN"/>
        </w:rPr>
        <w:t>系统</w:t>
      </w:r>
      <w:r w:rsidRPr="004E5640">
        <w:rPr>
          <w:rFonts w:ascii="宋体" w:eastAsia="宋体" w:hAnsi="宋体" w:cs="宋体" w:hint="eastAsia"/>
          <w:sz w:val="24"/>
          <w:szCs w:val="24"/>
          <w:lang w:eastAsia="zh-CN"/>
        </w:rPr>
        <w:t>疾病早期识别系统。</w:t>
      </w:r>
      <w:r w:rsidRPr="004E5640">
        <w:rPr>
          <w:rFonts w:ascii="宋体" w:eastAsia="宋体" w:hAnsi="宋体" w:hint="eastAsia"/>
          <w:sz w:val="24"/>
          <w:szCs w:val="24"/>
          <w:lang w:eastAsia="zh-CN"/>
        </w:rPr>
        <w:t>主要组件包括</w:t>
      </w:r>
      <w:r w:rsidR="00570779">
        <w:rPr>
          <w:rFonts w:ascii="宋体" w:eastAsia="宋体" w:hAnsi="宋体" w:hint="eastAsia"/>
          <w:sz w:val="24"/>
          <w:szCs w:val="24"/>
          <w:lang w:eastAsia="zh-CN"/>
        </w:rPr>
        <w:t>：</w:t>
      </w:r>
      <w:r w:rsidRPr="004E5640">
        <w:rPr>
          <w:rFonts w:ascii="宋体" w:eastAsia="宋体" w:hAnsi="宋体" w:hint="eastAsia"/>
          <w:sz w:val="24"/>
          <w:szCs w:val="24"/>
          <w:lang w:eastAsia="zh-CN"/>
        </w:rPr>
        <w:t>一</w:t>
      </w:r>
      <w:r w:rsidR="008B0D09" w:rsidRPr="00097CB9">
        <w:rPr>
          <w:rFonts w:ascii="宋体" w:eastAsia="宋体" w:hAnsi="宋体" w:hint="eastAsia"/>
          <w:color w:val="000000" w:themeColor="text1"/>
          <w:sz w:val="24"/>
          <w:szCs w:val="24"/>
          <w:lang w:eastAsia="zh-CN"/>
        </w:rPr>
        <w:t>套</w:t>
      </w:r>
      <w:r w:rsidRPr="004E5640">
        <w:rPr>
          <w:rFonts w:ascii="宋体" w:eastAsia="宋体" w:hAnsi="宋体" w:hint="eastAsia"/>
          <w:sz w:val="24"/>
          <w:szCs w:val="24"/>
          <w:lang w:eastAsia="zh-CN"/>
        </w:rPr>
        <w:t>血氧咳嗽</w:t>
      </w:r>
      <w:proofErr w:type="gramStart"/>
      <w:r w:rsidRPr="004E5640">
        <w:rPr>
          <w:rFonts w:ascii="宋体" w:eastAsia="宋体" w:hAnsi="宋体" w:hint="eastAsia"/>
          <w:sz w:val="24"/>
          <w:szCs w:val="24"/>
          <w:lang w:eastAsia="zh-CN"/>
        </w:rPr>
        <w:t>音分析</w:t>
      </w:r>
      <w:proofErr w:type="gramEnd"/>
      <w:r w:rsidRPr="004E5640">
        <w:rPr>
          <w:rFonts w:ascii="宋体" w:eastAsia="宋体" w:hAnsi="宋体" w:hint="eastAsia"/>
          <w:sz w:val="24"/>
          <w:szCs w:val="24"/>
          <w:lang w:eastAsia="zh-CN"/>
        </w:rPr>
        <w:t>仪的设计和制造，</w:t>
      </w:r>
      <w:r w:rsidR="00570779">
        <w:rPr>
          <w:rFonts w:ascii="宋体" w:eastAsia="宋体" w:hAnsi="宋体" w:hint="eastAsia"/>
          <w:sz w:val="24"/>
          <w:szCs w:val="24"/>
          <w:lang w:eastAsia="zh-CN"/>
        </w:rPr>
        <w:t>用以获得连续的血氧饱和度数值以及录制</w:t>
      </w:r>
      <w:r w:rsidRPr="004E5640">
        <w:rPr>
          <w:rFonts w:ascii="宋体" w:eastAsia="宋体" w:hAnsi="宋体" w:hint="eastAsia"/>
          <w:sz w:val="24"/>
          <w:szCs w:val="24"/>
          <w:lang w:eastAsia="zh-CN"/>
        </w:rPr>
        <w:t>咳嗽</w:t>
      </w:r>
      <w:r w:rsidR="00570779">
        <w:rPr>
          <w:rFonts w:ascii="宋体" w:eastAsia="宋体" w:hAnsi="宋体" w:hint="eastAsia"/>
          <w:sz w:val="24"/>
          <w:szCs w:val="24"/>
          <w:lang w:eastAsia="zh-CN"/>
        </w:rPr>
        <w:t>音</w:t>
      </w:r>
      <w:r w:rsidRPr="004E5640">
        <w:rPr>
          <w:rFonts w:ascii="宋体" w:eastAsia="宋体" w:hAnsi="宋体" w:hint="eastAsia"/>
          <w:sz w:val="24"/>
          <w:szCs w:val="24"/>
          <w:lang w:eastAsia="zh-CN"/>
        </w:rPr>
        <w:t>的生理监测数据，一个</w:t>
      </w:r>
      <w:r w:rsidR="00570779">
        <w:rPr>
          <w:rFonts w:ascii="宋体" w:eastAsia="宋体" w:hAnsi="宋体" w:hint="eastAsia"/>
          <w:sz w:val="24"/>
          <w:szCs w:val="24"/>
          <w:lang w:eastAsia="zh-CN"/>
        </w:rPr>
        <w:t>通过</w:t>
      </w:r>
      <w:r w:rsidRPr="004E5640">
        <w:rPr>
          <w:rFonts w:ascii="宋体" w:eastAsia="宋体" w:hAnsi="宋体" w:hint="eastAsia"/>
          <w:sz w:val="24"/>
          <w:szCs w:val="24"/>
          <w:lang w:eastAsia="zh-CN"/>
        </w:rPr>
        <w:t>机器学习和信号处理技术建立的</w:t>
      </w:r>
      <w:r w:rsidRPr="004E5640">
        <w:rPr>
          <w:rFonts w:ascii="宋体" w:eastAsia="宋体" w:hAnsi="宋体" w:hint="eastAsia"/>
          <w:sz w:val="24"/>
          <w:szCs w:val="24"/>
          <w:lang w:eastAsia="zh-CN"/>
        </w:rPr>
        <w:lastRenderedPageBreak/>
        <w:t>咳嗽音检测及分类的算法模型，一个网页软件来</w:t>
      </w:r>
      <w:r w:rsidR="00570779">
        <w:rPr>
          <w:rFonts w:ascii="宋体" w:eastAsia="宋体" w:hAnsi="宋体" w:hint="eastAsia"/>
          <w:sz w:val="24"/>
          <w:szCs w:val="24"/>
          <w:lang w:eastAsia="zh-CN"/>
        </w:rPr>
        <w:t>收集</w:t>
      </w:r>
      <w:r w:rsidR="004C1383" w:rsidRPr="004C1383">
        <w:rPr>
          <w:rFonts w:ascii="宋体" w:eastAsia="宋体" w:hAnsi="宋体" w:hint="eastAsia"/>
          <w:sz w:val="24"/>
          <w:szCs w:val="24"/>
          <w:lang w:eastAsia="zh-CN"/>
        </w:rPr>
        <w:t>使用</w:t>
      </w:r>
      <w:proofErr w:type="gramStart"/>
      <w:r w:rsidR="004C1383" w:rsidRPr="004C1383">
        <w:rPr>
          <w:rFonts w:ascii="宋体" w:eastAsia="宋体" w:hAnsi="宋体" w:hint="eastAsia"/>
          <w:sz w:val="24"/>
          <w:szCs w:val="24"/>
          <w:lang w:eastAsia="zh-CN"/>
        </w:rPr>
        <w:t>者</w:t>
      </w:r>
      <w:r w:rsidR="00570779">
        <w:rPr>
          <w:rFonts w:ascii="宋体" w:eastAsia="宋体" w:hAnsi="宋体" w:hint="eastAsia"/>
          <w:sz w:val="24"/>
          <w:szCs w:val="24"/>
          <w:lang w:eastAsia="zh-CN"/>
        </w:rPr>
        <w:t>关键</w:t>
      </w:r>
      <w:proofErr w:type="gramEnd"/>
      <w:r w:rsidR="00570779">
        <w:rPr>
          <w:rFonts w:ascii="宋体" w:eastAsia="宋体" w:hAnsi="宋体" w:hint="eastAsia"/>
          <w:sz w:val="24"/>
          <w:szCs w:val="24"/>
          <w:lang w:eastAsia="zh-CN"/>
        </w:rPr>
        <w:t>信息，包括</w:t>
      </w:r>
      <w:r w:rsidR="004C1383" w:rsidRPr="004C1383">
        <w:rPr>
          <w:rFonts w:ascii="宋体" w:eastAsia="宋体" w:hAnsi="宋体" w:hint="eastAsia"/>
          <w:sz w:val="24"/>
          <w:szCs w:val="24"/>
          <w:lang w:eastAsia="zh-CN"/>
        </w:rPr>
        <w:t>使用者</w:t>
      </w:r>
      <w:r w:rsidRPr="004E5640">
        <w:rPr>
          <w:rFonts w:ascii="宋体" w:eastAsia="宋体" w:hAnsi="宋体" w:cs="宋体" w:hint="eastAsia"/>
          <w:sz w:val="24"/>
          <w:szCs w:val="24"/>
          <w:lang w:eastAsia="zh-CN"/>
        </w:rPr>
        <w:t>的基础呼吸</w:t>
      </w:r>
      <w:r w:rsidR="00830410" w:rsidRPr="00830410">
        <w:rPr>
          <w:rFonts w:ascii="宋体" w:eastAsia="宋体" w:hAnsi="宋体" w:cs="宋体" w:hint="eastAsia"/>
          <w:sz w:val="24"/>
          <w:szCs w:val="24"/>
          <w:lang w:eastAsia="zh-CN"/>
        </w:rPr>
        <w:t>系统</w:t>
      </w:r>
      <w:r w:rsidRPr="004E5640">
        <w:rPr>
          <w:rFonts w:ascii="宋体" w:eastAsia="宋体" w:hAnsi="宋体" w:cs="宋体" w:hint="eastAsia"/>
          <w:sz w:val="24"/>
          <w:szCs w:val="24"/>
          <w:lang w:eastAsia="zh-CN"/>
        </w:rPr>
        <w:t>风险基线数据</w:t>
      </w:r>
      <w:r w:rsidRPr="004E5640">
        <w:rPr>
          <w:rFonts w:ascii="宋体" w:eastAsia="宋体" w:hAnsi="宋体" w:cs="宋体"/>
          <w:sz w:val="24"/>
          <w:szCs w:val="24"/>
          <w:lang w:eastAsia="zh-CN"/>
        </w:rPr>
        <w:t xml:space="preserve"> (</w:t>
      </w:r>
      <w:r w:rsidRPr="00CF445C">
        <w:rPr>
          <w:rFonts w:ascii="Times New Roman" w:eastAsia="宋体" w:hAnsi="Times New Roman" w:cs="Times New Roman"/>
          <w:sz w:val="24"/>
          <w:szCs w:val="24"/>
          <w:lang w:eastAsia="zh-CN"/>
        </w:rPr>
        <w:t>COPD-SQ</w:t>
      </w:r>
      <w:r w:rsidRPr="004E5640">
        <w:rPr>
          <w:rFonts w:ascii="宋体" w:eastAsia="宋体" w:hAnsi="宋体" w:cs="宋体" w:hint="eastAsia"/>
          <w:sz w:val="24"/>
          <w:szCs w:val="24"/>
          <w:lang w:eastAsia="zh-CN"/>
        </w:rPr>
        <w:t>问卷，</w:t>
      </w:r>
      <w:r w:rsidRPr="00CF445C">
        <w:rPr>
          <w:rFonts w:ascii="Times New Roman" w:eastAsia="宋体" w:hAnsi="Times New Roman" w:cs="Times New Roman"/>
          <w:sz w:val="24"/>
          <w:szCs w:val="24"/>
          <w:lang w:eastAsia="zh-CN"/>
        </w:rPr>
        <w:t>COPD-SQ</w:t>
      </w:r>
      <w:r w:rsidR="00FF1C10">
        <w:rPr>
          <w:rFonts w:ascii="宋体" w:eastAsia="宋体" w:hAnsi="宋体" w:cs="宋体"/>
          <w:sz w:val="24"/>
          <w:szCs w:val="24"/>
          <w:lang w:eastAsia="zh-CN"/>
        </w:rPr>
        <w:t>问卷</w:t>
      </w:r>
      <w:r w:rsidRPr="004E5640">
        <w:rPr>
          <w:rFonts w:ascii="宋体" w:eastAsia="宋体" w:hAnsi="宋体" w:cs="宋体" w:hint="eastAsia"/>
          <w:sz w:val="24"/>
          <w:szCs w:val="24"/>
          <w:lang w:eastAsia="zh-CN"/>
        </w:rPr>
        <w:t>是在中国人群中改良验证的筛查问卷</w:t>
      </w:r>
      <w:r w:rsidRPr="00FF1C10">
        <w:rPr>
          <w:rFonts w:ascii="宋体" w:eastAsia="宋体" w:hAnsi="宋体" w:cs="宋体"/>
          <w:sz w:val="28"/>
          <w:szCs w:val="24"/>
          <w:vertAlign w:val="superscript"/>
          <w:lang w:eastAsia="zh-CN"/>
        </w:rPr>
        <w:t>[</w:t>
      </w:r>
      <w:r w:rsidR="00FF1C10" w:rsidRPr="00FF1C10">
        <w:rPr>
          <w:rFonts w:ascii="宋体" w:eastAsia="宋体" w:hAnsi="宋体" w:cs="宋体"/>
          <w:sz w:val="28"/>
          <w:szCs w:val="24"/>
          <w:vertAlign w:val="superscript"/>
          <w:lang w:eastAsia="zh-CN"/>
        </w:rPr>
        <w:t>1</w:t>
      </w:r>
      <w:r w:rsidR="002279CD">
        <w:rPr>
          <w:rFonts w:ascii="宋体" w:eastAsia="宋体" w:hAnsi="宋体" w:cs="宋体"/>
          <w:sz w:val="28"/>
          <w:szCs w:val="24"/>
          <w:vertAlign w:val="superscript"/>
          <w:lang w:eastAsia="zh-CN"/>
        </w:rPr>
        <w:t>6</w:t>
      </w:r>
      <w:r w:rsidRPr="00FF1C10">
        <w:rPr>
          <w:rFonts w:ascii="宋体" w:eastAsia="宋体" w:hAnsi="宋体" w:cs="宋体"/>
          <w:sz w:val="28"/>
          <w:szCs w:val="24"/>
          <w:vertAlign w:val="superscript"/>
          <w:lang w:eastAsia="zh-CN"/>
        </w:rPr>
        <w:t>]</w:t>
      </w:r>
      <w:r w:rsidRPr="004E5640">
        <w:rPr>
          <w:rFonts w:ascii="宋体" w:eastAsia="宋体" w:hAnsi="宋体" w:cs="宋体"/>
          <w:sz w:val="24"/>
          <w:szCs w:val="24"/>
          <w:lang w:eastAsia="zh-CN"/>
        </w:rPr>
        <w:t>)</w:t>
      </w:r>
      <w:r w:rsidRPr="004E5640">
        <w:rPr>
          <w:rFonts w:ascii="宋体" w:eastAsia="宋体" w:hAnsi="宋体" w:cs="宋体" w:hint="eastAsia"/>
          <w:sz w:val="24"/>
          <w:szCs w:val="24"/>
          <w:lang w:eastAsia="zh-CN"/>
        </w:rPr>
        <w:t>、长期的血氧</w:t>
      </w:r>
      <w:bookmarkStart w:id="14" w:name="OLE_LINK1"/>
      <w:r w:rsidRPr="004E5640">
        <w:rPr>
          <w:rFonts w:ascii="宋体" w:eastAsia="宋体" w:hAnsi="宋体" w:cs="宋体" w:hint="eastAsia"/>
          <w:sz w:val="24"/>
          <w:szCs w:val="24"/>
          <w:lang w:eastAsia="zh-CN"/>
        </w:rPr>
        <w:t>饱和度</w:t>
      </w:r>
      <w:bookmarkEnd w:id="14"/>
      <w:r w:rsidRPr="004E5640">
        <w:rPr>
          <w:rFonts w:ascii="宋体" w:eastAsia="宋体" w:hAnsi="宋体" w:cs="宋体" w:hint="eastAsia"/>
          <w:sz w:val="24"/>
          <w:szCs w:val="24"/>
          <w:lang w:eastAsia="zh-CN"/>
        </w:rPr>
        <w:t>、咳嗽音的变化以及呼吸</w:t>
      </w:r>
      <w:r w:rsidR="00830410" w:rsidRPr="00830410">
        <w:rPr>
          <w:rFonts w:ascii="宋体" w:eastAsia="宋体" w:hAnsi="宋体" w:cs="宋体" w:hint="eastAsia"/>
          <w:sz w:val="24"/>
          <w:szCs w:val="24"/>
          <w:lang w:eastAsia="zh-CN"/>
        </w:rPr>
        <w:t>系统</w:t>
      </w:r>
      <w:r w:rsidRPr="004E5640">
        <w:rPr>
          <w:rFonts w:ascii="宋体" w:eastAsia="宋体" w:hAnsi="宋体" w:cs="宋体" w:hint="eastAsia"/>
          <w:sz w:val="24"/>
          <w:szCs w:val="24"/>
          <w:lang w:eastAsia="zh-CN"/>
        </w:rPr>
        <w:t>疾病的早期识别信息。</w:t>
      </w:r>
    </w:p>
    <w:p w14:paraId="0081E193" w14:textId="77777777" w:rsidR="00143886" w:rsidRPr="006629F0" w:rsidRDefault="00FF1C10" w:rsidP="00CC7DF3">
      <w:pPr>
        <w:spacing w:beforeLines="100" w:before="240" w:afterLines="100" w:after="240"/>
        <w:ind w:leftChars="27" w:left="59" w:firstLineChars="185" w:firstLine="444"/>
        <w:jc w:val="both"/>
        <w:rPr>
          <w:rFonts w:ascii="宋体" w:eastAsia="宋体" w:hAnsi="宋体" w:cs="宋体"/>
          <w:sz w:val="24"/>
          <w:szCs w:val="24"/>
          <w:lang w:eastAsia="zh-CN"/>
        </w:rPr>
      </w:pPr>
      <w:r w:rsidRPr="00FF1C10">
        <w:rPr>
          <w:rFonts w:ascii="宋体" w:eastAsia="宋体" w:hAnsi="宋体" w:cs="宋体" w:hint="eastAsia"/>
          <w:sz w:val="24"/>
          <w:szCs w:val="24"/>
          <w:lang w:eastAsia="zh-CN"/>
        </w:rPr>
        <w:t>为了保证数据</w:t>
      </w:r>
      <w:r w:rsidR="004E5640" w:rsidRPr="00FF1C10">
        <w:rPr>
          <w:rFonts w:ascii="宋体" w:eastAsia="宋体" w:hAnsi="宋体" w:cs="宋体" w:hint="eastAsia"/>
          <w:sz w:val="24"/>
          <w:szCs w:val="24"/>
          <w:lang w:eastAsia="zh-CN"/>
        </w:rPr>
        <w:t>质量，</w:t>
      </w:r>
      <w:r w:rsidRPr="00FF1C10">
        <w:rPr>
          <w:rFonts w:ascii="宋体" w:eastAsia="宋体" w:hAnsi="宋体" w:cs="宋体" w:hint="eastAsia"/>
          <w:sz w:val="24"/>
          <w:szCs w:val="24"/>
          <w:lang w:eastAsia="zh-CN"/>
        </w:rPr>
        <w:t>我们没有采用直接在智能手机上收音采集的模式，而是另行设计便携式的集成设备，将一个接触式血</w:t>
      </w:r>
      <w:proofErr w:type="gramStart"/>
      <w:r w:rsidRPr="00FF1C10">
        <w:rPr>
          <w:rFonts w:ascii="宋体" w:eastAsia="宋体" w:hAnsi="宋体" w:cs="宋体" w:hint="eastAsia"/>
          <w:sz w:val="24"/>
          <w:szCs w:val="24"/>
          <w:lang w:eastAsia="zh-CN"/>
        </w:rPr>
        <w:t>氧</w:t>
      </w:r>
      <w:r w:rsidR="00B25B70" w:rsidRPr="00B25B70">
        <w:rPr>
          <w:rFonts w:ascii="宋体" w:eastAsia="宋体" w:hAnsi="宋体" w:cs="宋体" w:hint="eastAsia"/>
          <w:sz w:val="24"/>
          <w:szCs w:val="24"/>
          <w:lang w:eastAsia="zh-CN"/>
        </w:rPr>
        <w:t>饱和度</w:t>
      </w:r>
      <w:r w:rsidRPr="00FF1C10">
        <w:rPr>
          <w:rFonts w:ascii="宋体" w:eastAsia="宋体" w:hAnsi="宋体" w:cs="宋体" w:hint="eastAsia"/>
          <w:sz w:val="24"/>
          <w:szCs w:val="24"/>
          <w:lang w:eastAsia="zh-CN"/>
        </w:rPr>
        <w:t>仪与</w:t>
      </w:r>
      <w:proofErr w:type="gramEnd"/>
      <w:r w:rsidRPr="00FF1C10">
        <w:rPr>
          <w:rFonts w:ascii="宋体" w:eastAsia="宋体" w:hAnsi="宋体" w:cs="宋体" w:hint="eastAsia"/>
          <w:sz w:val="24"/>
          <w:szCs w:val="24"/>
          <w:lang w:eastAsia="zh-CN"/>
        </w:rPr>
        <w:t>一组四声道麦克风模块加一个上位机的集成硬件模式进行，以确保数据的精确度，为将来医疗专业人士做诊疗参考的场景做准备</w:t>
      </w:r>
      <w:r>
        <w:rPr>
          <w:rFonts w:ascii="宋体" w:eastAsia="宋体" w:hAnsi="宋体" w:cs="宋体" w:hint="eastAsia"/>
          <w:sz w:val="24"/>
          <w:szCs w:val="24"/>
          <w:lang w:eastAsia="zh-CN"/>
        </w:rPr>
        <w:t>。设备</w:t>
      </w:r>
      <w:r w:rsidR="004E5640" w:rsidRPr="00FF1C10">
        <w:rPr>
          <w:rFonts w:ascii="宋体" w:eastAsia="宋体" w:hAnsi="宋体" w:cs="宋体" w:hint="eastAsia"/>
          <w:sz w:val="24"/>
          <w:szCs w:val="24"/>
          <w:lang w:eastAsia="zh-CN"/>
        </w:rPr>
        <w:t>本身可</w:t>
      </w:r>
      <w:r w:rsidR="006629F0">
        <w:rPr>
          <w:rFonts w:ascii="宋体" w:eastAsia="宋体" w:hAnsi="宋体" w:cs="宋体" w:hint="eastAsia"/>
          <w:sz w:val="24"/>
          <w:szCs w:val="24"/>
          <w:lang w:eastAsia="zh-CN"/>
        </w:rPr>
        <w:t>支持对各种呼吸</w:t>
      </w:r>
      <w:r w:rsidR="00830410" w:rsidRPr="00830410">
        <w:rPr>
          <w:rFonts w:ascii="宋体" w:eastAsia="宋体" w:hAnsi="宋体" w:cs="宋体" w:hint="eastAsia"/>
          <w:sz w:val="24"/>
          <w:szCs w:val="24"/>
          <w:lang w:eastAsia="zh-CN"/>
        </w:rPr>
        <w:t>系统</w:t>
      </w:r>
      <w:r w:rsidR="006629F0">
        <w:rPr>
          <w:rFonts w:ascii="宋体" w:eastAsia="宋体" w:hAnsi="宋体" w:cs="宋体" w:hint="eastAsia"/>
          <w:sz w:val="24"/>
          <w:szCs w:val="24"/>
          <w:lang w:eastAsia="zh-CN"/>
        </w:rPr>
        <w:t>疾病的有效管理，</w:t>
      </w:r>
      <w:r w:rsidR="004C1383" w:rsidRPr="004C1383">
        <w:rPr>
          <w:rFonts w:ascii="宋体" w:eastAsia="宋体" w:hAnsi="宋体" w:cs="宋体" w:hint="eastAsia"/>
          <w:sz w:val="24"/>
          <w:szCs w:val="24"/>
          <w:lang w:eastAsia="zh-CN"/>
        </w:rPr>
        <w:t>使用者</w:t>
      </w:r>
      <w:r w:rsidR="006629F0">
        <w:rPr>
          <w:rFonts w:ascii="宋体" w:eastAsia="宋体" w:hAnsi="宋体" w:cs="宋体" w:hint="eastAsia"/>
          <w:sz w:val="24"/>
          <w:szCs w:val="24"/>
          <w:lang w:eastAsia="zh-CN"/>
        </w:rPr>
        <w:t>通过</w:t>
      </w:r>
      <w:r w:rsidR="004E5640" w:rsidRPr="00FF1C10">
        <w:rPr>
          <w:rFonts w:ascii="宋体" w:eastAsia="宋体" w:hAnsi="宋体" w:cs="宋体" w:hint="eastAsia"/>
          <w:sz w:val="24"/>
          <w:szCs w:val="24"/>
          <w:lang w:eastAsia="zh-CN"/>
        </w:rPr>
        <w:t>收集和跟踪</w:t>
      </w:r>
      <w:r w:rsidR="004E5640" w:rsidRPr="00CC332E">
        <w:rPr>
          <w:rFonts w:ascii="宋体" w:eastAsia="宋体" w:hAnsi="宋体" w:cs="宋体" w:hint="eastAsia"/>
          <w:sz w:val="24"/>
          <w:szCs w:val="24"/>
          <w:lang w:eastAsia="zh-CN"/>
        </w:rPr>
        <w:t>数据</w:t>
      </w:r>
      <w:r w:rsidR="006629F0">
        <w:rPr>
          <w:rFonts w:ascii="宋体" w:eastAsia="宋体" w:hAnsi="宋体" w:cs="宋体" w:hint="eastAsia"/>
          <w:sz w:val="24"/>
          <w:szCs w:val="24"/>
          <w:lang w:eastAsia="zh-CN"/>
        </w:rPr>
        <w:t>变化</w:t>
      </w:r>
      <w:r w:rsidR="004E5640" w:rsidRPr="00CC332E">
        <w:rPr>
          <w:rFonts w:ascii="宋体" w:eastAsia="宋体" w:hAnsi="宋体" w:cs="宋体" w:hint="eastAsia"/>
          <w:sz w:val="24"/>
          <w:szCs w:val="24"/>
          <w:lang w:eastAsia="zh-CN"/>
        </w:rPr>
        <w:t>，</w:t>
      </w:r>
      <w:r w:rsidR="006629F0">
        <w:rPr>
          <w:rFonts w:ascii="宋体" w:eastAsia="宋体" w:hAnsi="宋体" w:cs="宋体" w:hint="eastAsia"/>
          <w:sz w:val="24"/>
          <w:szCs w:val="24"/>
          <w:lang w:eastAsia="zh-CN"/>
        </w:rPr>
        <w:t>可以</w:t>
      </w:r>
      <w:r w:rsidR="004E5640" w:rsidRPr="00FF1C10">
        <w:rPr>
          <w:rFonts w:ascii="宋体" w:eastAsia="宋体" w:hAnsi="宋体" w:cs="宋体" w:hint="eastAsia"/>
          <w:sz w:val="24"/>
          <w:szCs w:val="24"/>
          <w:lang w:eastAsia="zh-CN"/>
        </w:rPr>
        <w:t>更好地</w:t>
      </w:r>
      <w:r w:rsidR="006629F0">
        <w:rPr>
          <w:rFonts w:ascii="宋体" w:eastAsia="宋体" w:hAnsi="宋体" w:cs="宋体" w:hint="eastAsia"/>
          <w:sz w:val="24"/>
          <w:szCs w:val="24"/>
          <w:lang w:eastAsia="zh-CN"/>
        </w:rPr>
        <w:t>理解自己的健康情况</w:t>
      </w:r>
      <w:r w:rsidR="004E5640" w:rsidRPr="00FF1C10">
        <w:rPr>
          <w:rFonts w:ascii="宋体" w:eastAsia="宋体" w:hAnsi="宋体" w:cs="宋体" w:hint="eastAsia"/>
          <w:sz w:val="24"/>
          <w:szCs w:val="24"/>
          <w:lang w:eastAsia="zh-CN"/>
        </w:rPr>
        <w:t>，有助于提高</w:t>
      </w:r>
      <w:r w:rsidR="006629F0">
        <w:rPr>
          <w:rFonts w:ascii="宋体" w:eastAsia="宋体" w:hAnsi="宋体" w:cs="宋体" w:hint="eastAsia"/>
          <w:sz w:val="24"/>
          <w:szCs w:val="24"/>
          <w:lang w:eastAsia="zh-CN"/>
        </w:rPr>
        <w:t>预后及</w:t>
      </w:r>
      <w:r w:rsidR="004E5640" w:rsidRPr="00FF1C10">
        <w:rPr>
          <w:rFonts w:ascii="宋体" w:eastAsia="宋体" w:hAnsi="宋体" w:cs="宋体" w:hint="eastAsia"/>
          <w:sz w:val="24"/>
          <w:szCs w:val="24"/>
          <w:lang w:eastAsia="zh-CN"/>
        </w:rPr>
        <w:t>整体生活质量。数据与分析结果也可以为</w:t>
      </w:r>
      <w:r w:rsidR="006629F0">
        <w:rPr>
          <w:rFonts w:ascii="宋体" w:eastAsia="宋体" w:hAnsi="宋体" w:cs="宋体" w:hint="eastAsia"/>
          <w:sz w:val="24"/>
          <w:szCs w:val="24"/>
          <w:lang w:eastAsia="zh-CN"/>
        </w:rPr>
        <w:t>门</w:t>
      </w:r>
      <w:r w:rsidR="004E5640" w:rsidRPr="00CC332E">
        <w:rPr>
          <w:rFonts w:ascii="宋体" w:eastAsia="宋体" w:hAnsi="宋体" w:cs="宋体" w:hint="eastAsia"/>
          <w:sz w:val="24"/>
          <w:szCs w:val="24"/>
          <w:lang w:eastAsia="zh-CN"/>
        </w:rPr>
        <w:t>诊或远程医疗就诊提供信息，</w:t>
      </w:r>
      <w:r w:rsidR="006629F0">
        <w:rPr>
          <w:rFonts w:ascii="宋体" w:eastAsia="宋体" w:hAnsi="宋体" w:cs="宋体" w:hint="eastAsia"/>
          <w:sz w:val="24"/>
          <w:szCs w:val="24"/>
          <w:lang w:eastAsia="zh-CN"/>
        </w:rPr>
        <w:t>方便与</w:t>
      </w:r>
      <w:r w:rsidR="004E5640" w:rsidRPr="00055DD0">
        <w:rPr>
          <w:rFonts w:ascii="宋体" w:eastAsia="宋体" w:hAnsi="宋体" w:cs="宋体" w:hint="eastAsia"/>
          <w:color w:val="000000" w:themeColor="text1"/>
          <w:sz w:val="24"/>
          <w:szCs w:val="24"/>
          <w:lang w:eastAsia="zh-CN"/>
        </w:rPr>
        <w:t>医疗保健提供者</w:t>
      </w:r>
      <w:r w:rsidR="006629F0">
        <w:rPr>
          <w:rFonts w:ascii="宋体" w:eastAsia="宋体" w:hAnsi="宋体" w:cs="宋体" w:hint="eastAsia"/>
          <w:sz w:val="24"/>
          <w:szCs w:val="24"/>
          <w:lang w:eastAsia="zh-CN"/>
        </w:rPr>
        <w:t>进行</w:t>
      </w:r>
      <w:r w:rsidR="004E5640" w:rsidRPr="00FF1C10">
        <w:rPr>
          <w:rFonts w:ascii="宋体" w:eastAsia="宋体" w:hAnsi="宋体" w:cs="宋体" w:hint="eastAsia"/>
          <w:sz w:val="24"/>
          <w:szCs w:val="24"/>
          <w:lang w:eastAsia="zh-CN"/>
        </w:rPr>
        <w:t>沟通，</w:t>
      </w:r>
      <w:r w:rsidR="006629F0">
        <w:rPr>
          <w:rFonts w:ascii="宋体" w:eastAsia="宋体" w:hAnsi="宋体" w:cs="宋体" w:hint="eastAsia"/>
          <w:sz w:val="24"/>
          <w:szCs w:val="24"/>
          <w:lang w:eastAsia="zh-CN"/>
        </w:rPr>
        <w:t>并进行</w:t>
      </w:r>
      <w:r w:rsidR="004E5640" w:rsidRPr="00FF1C10">
        <w:rPr>
          <w:rFonts w:ascii="宋体" w:eastAsia="宋体" w:hAnsi="宋体" w:cs="宋体" w:hint="eastAsia"/>
          <w:sz w:val="24"/>
          <w:szCs w:val="24"/>
          <w:lang w:eastAsia="zh-CN"/>
        </w:rPr>
        <w:t>实时有效的医疗干预</w:t>
      </w:r>
      <w:r w:rsidR="006629F0">
        <w:rPr>
          <w:rFonts w:ascii="宋体" w:eastAsia="宋体" w:hAnsi="宋体" w:cs="宋体" w:hint="eastAsia"/>
          <w:sz w:val="24"/>
          <w:szCs w:val="24"/>
          <w:lang w:eastAsia="zh-CN"/>
        </w:rPr>
        <w:t>，以</w:t>
      </w:r>
      <w:r w:rsidR="004E5640" w:rsidRPr="00FF1C10">
        <w:rPr>
          <w:rFonts w:ascii="宋体" w:eastAsia="宋体" w:hAnsi="宋体" w:cs="宋体" w:hint="eastAsia"/>
          <w:sz w:val="24"/>
          <w:szCs w:val="24"/>
          <w:lang w:eastAsia="zh-CN"/>
        </w:rPr>
        <w:t>降低发病率和住院</w:t>
      </w:r>
      <w:r w:rsidR="006629F0">
        <w:rPr>
          <w:rFonts w:ascii="宋体" w:eastAsia="宋体" w:hAnsi="宋体" w:cs="宋体" w:hint="eastAsia"/>
          <w:sz w:val="24"/>
          <w:szCs w:val="24"/>
          <w:lang w:eastAsia="zh-CN"/>
        </w:rPr>
        <w:t>风</w:t>
      </w:r>
      <w:r w:rsidR="004E5640" w:rsidRPr="00CC332E">
        <w:rPr>
          <w:rFonts w:ascii="宋体" w:eastAsia="宋体" w:hAnsi="宋体" w:cs="宋体" w:hint="eastAsia"/>
          <w:sz w:val="24"/>
          <w:szCs w:val="24"/>
          <w:lang w:eastAsia="zh-CN"/>
        </w:rPr>
        <w:t>险。</w:t>
      </w:r>
    </w:p>
    <w:p w14:paraId="11B7684C" w14:textId="77777777" w:rsidR="00143886" w:rsidRPr="00CC332E" w:rsidRDefault="00FF1C10"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本研究</w:t>
      </w:r>
      <w:r w:rsidR="004E5640" w:rsidRPr="00CC332E">
        <w:rPr>
          <w:rFonts w:ascii="宋体" w:eastAsia="宋体" w:hAnsi="宋体" w:hint="eastAsia"/>
          <w:sz w:val="24"/>
          <w:szCs w:val="24"/>
          <w:lang w:eastAsia="zh-CN"/>
        </w:rPr>
        <w:t>主要</w:t>
      </w:r>
      <w:r w:rsidR="002126C8" w:rsidRPr="00566282">
        <w:rPr>
          <w:rFonts w:ascii="宋体" w:eastAsia="宋体" w:hAnsi="宋体" w:hint="eastAsia"/>
          <w:color w:val="000000" w:themeColor="text1"/>
          <w:sz w:val="24"/>
          <w:szCs w:val="24"/>
          <w:lang w:eastAsia="zh-CN"/>
        </w:rPr>
        <w:t>技术</w:t>
      </w:r>
      <w:r w:rsidR="004E5640" w:rsidRPr="00CC332E">
        <w:rPr>
          <w:rFonts w:ascii="宋体" w:eastAsia="宋体" w:hAnsi="宋体" w:hint="eastAsia"/>
          <w:sz w:val="24"/>
          <w:szCs w:val="24"/>
          <w:lang w:eastAsia="zh-CN"/>
        </w:rPr>
        <w:t>创新点：</w:t>
      </w:r>
    </w:p>
    <w:p w14:paraId="4428DF50" w14:textId="77777777" w:rsidR="00143886" w:rsidRPr="00CC332E" w:rsidRDefault="004E5640" w:rsidP="00CC7DF3">
      <w:pPr>
        <w:spacing w:beforeLines="100" w:before="240" w:afterLines="100" w:after="240"/>
        <w:ind w:leftChars="27" w:left="59"/>
        <w:jc w:val="both"/>
        <w:rPr>
          <w:rFonts w:ascii="宋体" w:eastAsia="宋体" w:hAnsi="宋体"/>
          <w:sz w:val="24"/>
          <w:szCs w:val="24"/>
          <w:lang w:eastAsia="zh-CN"/>
        </w:rPr>
      </w:pPr>
      <w:r w:rsidRPr="00CC332E">
        <w:rPr>
          <w:rFonts w:ascii="宋体" w:eastAsia="宋体" w:hAnsi="宋体"/>
          <w:sz w:val="24"/>
          <w:szCs w:val="24"/>
          <w:lang w:eastAsia="zh-CN"/>
        </w:rPr>
        <w:t>(1)</w:t>
      </w:r>
      <w:r w:rsidR="00CB2E18">
        <w:rPr>
          <w:rFonts w:ascii="宋体" w:eastAsia="宋体" w:hAnsi="宋体"/>
          <w:sz w:val="24"/>
          <w:szCs w:val="24"/>
          <w:lang w:eastAsia="zh-CN"/>
        </w:rPr>
        <w:t>连续</w:t>
      </w:r>
      <w:r w:rsidR="00CB2E18" w:rsidRPr="00CC332E">
        <w:rPr>
          <w:rFonts w:ascii="宋体" w:eastAsia="宋体" w:hAnsi="宋体" w:hint="eastAsia"/>
          <w:sz w:val="24"/>
          <w:szCs w:val="24"/>
          <w:lang w:eastAsia="zh-CN"/>
        </w:rPr>
        <w:t>监测血氧饱和度</w:t>
      </w:r>
      <w:r w:rsidR="00CB2E18">
        <w:rPr>
          <w:rFonts w:ascii="宋体" w:eastAsia="宋体" w:hAnsi="宋体" w:hint="eastAsia"/>
          <w:sz w:val="24"/>
          <w:szCs w:val="24"/>
          <w:lang w:eastAsia="zh-CN"/>
        </w:rPr>
        <w:t>、</w:t>
      </w:r>
      <w:r w:rsidR="00CB2E18" w:rsidRPr="00CC332E">
        <w:rPr>
          <w:rFonts w:ascii="宋体" w:eastAsia="宋体" w:hAnsi="宋体" w:hint="eastAsia"/>
          <w:sz w:val="24"/>
          <w:szCs w:val="24"/>
          <w:lang w:eastAsia="zh-CN"/>
        </w:rPr>
        <w:t>咳嗽音等多维度数据，</w:t>
      </w:r>
      <w:r w:rsidR="00651F02">
        <w:rPr>
          <w:rFonts w:ascii="宋体" w:eastAsia="宋体" w:hAnsi="宋体" w:hint="eastAsia"/>
          <w:sz w:val="24"/>
          <w:szCs w:val="24"/>
          <w:lang w:eastAsia="zh-CN"/>
        </w:rPr>
        <w:t>配</w:t>
      </w:r>
      <w:r w:rsidR="00651F02" w:rsidRPr="00651F02">
        <w:rPr>
          <w:rFonts w:ascii="PMingLiU" w:eastAsia="宋体" w:hAnsi="PMingLiU" w:hint="eastAsia"/>
          <w:sz w:val="24"/>
          <w:szCs w:val="24"/>
          <w:lang w:eastAsia="zh-CN"/>
        </w:rPr>
        <w:t>合</w:t>
      </w:r>
      <w:r w:rsidR="00651F02" w:rsidRPr="00CC332E">
        <w:rPr>
          <w:rFonts w:ascii="宋体" w:eastAsia="宋体" w:hAnsi="宋体" w:hint="eastAsia"/>
          <w:sz w:val="24"/>
          <w:szCs w:val="24"/>
          <w:lang w:eastAsia="zh-CN"/>
        </w:rPr>
        <w:t>筛查</w:t>
      </w:r>
      <w:r w:rsidR="00CB2E18" w:rsidRPr="00CC332E">
        <w:rPr>
          <w:rFonts w:ascii="宋体" w:eastAsia="宋体" w:hAnsi="宋体" w:hint="eastAsia"/>
          <w:sz w:val="24"/>
          <w:szCs w:val="24"/>
          <w:lang w:eastAsia="zh-CN"/>
        </w:rPr>
        <w:t>问卷数值</w:t>
      </w:r>
      <w:r w:rsidR="00CB2E18">
        <w:rPr>
          <w:rFonts w:ascii="宋体" w:eastAsia="宋体" w:hAnsi="宋体" w:hint="eastAsia"/>
          <w:sz w:val="24"/>
          <w:szCs w:val="24"/>
          <w:lang w:eastAsia="zh-CN"/>
        </w:rPr>
        <w:t>进行分析，精准判断呼吸</w:t>
      </w:r>
      <w:r w:rsidR="00830410" w:rsidRPr="00830410">
        <w:rPr>
          <w:rFonts w:ascii="宋体" w:eastAsia="宋体" w:hAnsi="宋体" w:hint="eastAsia"/>
          <w:sz w:val="24"/>
          <w:szCs w:val="24"/>
          <w:lang w:eastAsia="zh-CN"/>
        </w:rPr>
        <w:t>系统</w:t>
      </w:r>
      <w:r w:rsidR="00CB2E18">
        <w:rPr>
          <w:rFonts w:ascii="宋体" w:eastAsia="宋体" w:hAnsi="宋体" w:hint="eastAsia"/>
          <w:sz w:val="24"/>
          <w:szCs w:val="24"/>
          <w:lang w:eastAsia="zh-CN"/>
        </w:rPr>
        <w:t>疾病的早期风险，降低</w:t>
      </w:r>
      <w:r w:rsidR="00CB2E18" w:rsidRPr="00CC332E">
        <w:rPr>
          <w:rFonts w:ascii="宋体" w:eastAsia="宋体" w:hAnsi="宋体" w:hint="eastAsia"/>
          <w:sz w:val="24"/>
          <w:szCs w:val="24"/>
          <w:lang w:eastAsia="zh-CN"/>
        </w:rPr>
        <w:t>呼吸</w:t>
      </w:r>
      <w:r w:rsidR="00830410" w:rsidRPr="00830410">
        <w:rPr>
          <w:rFonts w:ascii="宋体" w:eastAsia="宋体" w:hAnsi="宋体" w:hint="eastAsia"/>
          <w:sz w:val="24"/>
          <w:szCs w:val="24"/>
          <w:lang w:eastAsia="zh-CN"/>
        </w:rPr>
        <w:t>系统</w:t>
      </w:r>
      <w:r w:rsidR="00CB2E18" w:rsidRPr="00CC332E">
        <w:rPr>
          <w:rFonts w:ascii="宋体" w:eastAsia="宋体" w:hAnsi="宋体" w:hint="eastAsia"/>
          <w:sz w:val="24"/>
          <w:szCs w:val="24"/>
          <w:lang w:eastAsia="zh-CN"/>
        </w:rPr>
        <w:t>疾病早期</w:t>
      </w:r>
      <w:r w:rsidR="00CB2E18">
        <w:rPr>
          <w:rFonts w:ascii="宋体" w:eastAsia="宋体" w:hAnsi="宋体" w:hint="eastAsia"/>
          <w:sz w:val="24"/>
          <w:szCs w:val="24"/>
          <w:lang w:eastAsia="zh-CN"/>
        </w:rPr>
        <w:t>漏判率；</w:t>
      </w:r>
    </w:p>
    <w:p w14:paraId="6F0BCBC6" w14:textId="77777777" w:rsidR="00E23A39" w:rsidRDefault="00E23A39" w:rsidP="00CC7DF3">
      <w:pPr>
        <w:spacing w:beforeLines="100" w:before="240" w:afterLines="100" w:after="240"/>
        <w:ind w:leftChars="27" w:left="59"/>
        <w:jc w:val="both"/>
        <w:rPr>
          <w:rFonts w:ascii="宋体" w:eastAsia="宋体" w:hAnsi="宋体"/>
          <w:sz w:val="24"/>
          <w:szCs w:val="24"/>
          <w:lang w:eastAsia="zh-CN"/>
        </w:rPr>
      </w:pPr>
      <w:r>
        <w:rPr>
          <w:rFonts w:ascii="宋体" w:eastAsia="PMingLiU" w:hAnsi="宋体" w:hint="eastAsia"/>
          <w:sz w:val="24"/>
          <w:szCs w:val="24"/>
          <w:lang w:eastAsia="zh-CN"/>
        </w:rPr>
        <w:t>(3</w:t>
      </w:r>
      <w:r>
        <w:rPr>
          <w:rFonts w:ascii="宋体" w:eastAsia="PMingLiU" w:hAnsi="宋体"/>
          <w:sz w:val="24"/>
          <w:szCs w:val="24"/>
          <w:lang w:eastAsia="zh-CN"/>
        </w:rPr>
        <w:t xml:space="preserve">) </w:t>
      </w:r>
      <w:r w:rsidRPr="00E23A39">
        <w:rPr>
          <w:rFonts w:ascii="宋体" w:eastAsia="宋体" w:hAnsi="宋体" w:hint="eastAsia"/>
          <w:sz w:val="24"/>
          <w:szCs w:val="24"/>
          <w:lang w:eastAsia="zh-CN"/>
        </w:rPr>
        <w:t>本文采用了一种基于轻量级卷积网络</w:t>
      </w:r>
      <w:proofErr w:type="spellStart"/>
      <w:r w:rsidRPr="00170915">
        <w:rPr>
          <w:rFonts w:ascii="Times New Roman" w:eastAsia="宋体" w:hAnsi="Times New Roman" w:cs="Times New Roman"/>
          <w:sz w:val="24"/>
          <w:szCs w:val="24"/>
          <w:lang w:eastAsia="zh-CN"/>
        </w:rPr>
        <w:t>MobileNet</w:t>
      </w:r>
      <w:proofErr w:type="spellEnd"/>
      <w:r w:rsidRPr="00E23A39">
        <w:rPr>
          <w:rFonts w:ascii="宋体" w:eastAsia="宋体" w:hAnsi="宋体" w:hint="eastAsia"/>
          <w:sz w:val="24"/>
          <w:szCs w:val="24"/>
          <w:lang w:eastAsia="zh-CN"/>
        </w:rPr>
        <w:t>的模型，在基于咳嗽音的肺部健康监测任务上获得了良好的表现，且模型可</w:t>
      </w:r>
      <w:r w:rsidRPr="00566282">
        <w:rPr>
          <w:rFonts w:ascii="宋体" w:eastAsia="宋体" w:hAnsi="宋体" w:hint="eastAsia"/>
          <w:color w:val="000000" w:themeColor="text1"/>
          <w:sz w:val="24"/>
          <w:szCs w:val="24"/>
          <w:lang w:eastAsia="zh-CN"/>
        </w:rPr>
        <w:t>在</w:t>
      </w:r>
      <w:r w:rsidR="00BE6B13" w:rsidRPr="00566282">
        <w:rPr>
          <w:rFonts w:ascii="宋体" w:eastAsia="宋体" w:hAnsi="宋体" w:hint="eastAsia"/>
          <w:color w:val="000000" w:themeColor="text1"/>
          <w:sz w:val="24"/>
          <w:szCs w:val="24"/>
          <w:lang w:eastAsia="zh-CN"/>
        </w:rPr>
        <w:t>微处理器</w:t>
      </w:r>
      <w:r w:rsidRPr="00566282">
        <w:rPr>
          <w:rFonts w:ascii="宋体" w:eastAsia="宋体" w:hAnsi="宋体" w:hint="eastAsia"/>
          <w:color w:val="000000" w:themeColor="text1"/>
          <w:sz w:val="24"/>
          <w:szCs w:val="24"/>
          <w:lang w:eastAsia="zh-CN"/>
        </w:rPr>
        <w:t>设</w:t>
      </w:r>
      <w:r w:rsidRPr="00E23A39">
        <w:rPr>
          <w:rFonts w:ascii="宋体" w:eastAsia="宋体" w:hAnsi="宋体" w:hint="eastAsia"/>
          <w:sz w:val="24"/>
          <w:szCs w:val="24"/>
          <w:lang w:eastAsia="zh-CN"/>
        </w:rPr>
        <w:t>备上进行部署</w:t>
      </w:r>
      <w:r w:rsidR="007935E9" w:rsidRPr="007935E9">
        <w:rPr>
          <w:rFonts w:ascii="宋体" w:eastAsia="宋体" w:hAnsi="宋体" w:hint="eastAsia"/>
          <w:sz w:val="24"/>
          <w:szCs w:val="24"/>
          <w:lang w:eastAsia="zh-CN"/>
        </w:rPr>
        <w:t>；</w:t>
      </w:r>
      <w:r w:rsidRPr="00E23A39">
        <w:rPr>
          <w:rFonts w:ascii="宋体" w:eastAsia="宋体" w:hAnsi="宋体" w:hint="eastAsia"/>
          <w:sz w:val="24"/>
          <w:szCs w:val="24"/>
          <w:lang w:eastAsia="zh-CN"/>
        </w:rPr>
        <w:t>。</w:t>
      </w:r>
    </w:p>
    <w:p w14:paraId="32956D02" w14:textId="77777777" w:rsidR="007935E9" w:rsidRDefault="00E23A39" w:rsidP="00CC7DF3">
      <w:pPr>
        <w:spacing w:beforeLines="100" w:before="240" w:afterLines="100" w:after="240"/>
        <w:ind w:leftChars="27" w:left="59"/>
        <w:jc w:val="both"/>
        <w:rPr>
          <w:rFonts w:ascii="宋体" w:eastAsia="宋体" w:hAnsi="宋体"/>
          <w:sz w:val="24"/>
          <w:szCs w:val="24"/>
          <w:lang w:eastAsia="zh-CN"/>
        </w:rPr>
      </w:pPr>
      <w:r>
        <w:rPr>
          <w:rFonts w:ascii="宋体" w:eastAsia="PMingLiU" w:hAnsi="宋体"/>
          <w:sz w:val="24"/>
          <w:szCs w:val="24"/>
          <w:lang w:eastAsia="zh-CN"/>
        </w:rPr>
        <w:t xml:space="preserve">(4) </w:t>
      </w:r>
      <w:r w:rsidRPr="00E23A39">
        <w:rPr>
          <w:rFonts w:ascii="宋体" w:eastAsia="宋体" w:hAnsi="宋体" w:hint="eastAsia"/>
          <w:sz w:val="24"/>
          <w:szCs w:val="24"/>
          <w:lang w:eastAsia="zh-CN"/>
        </w:rPr>
        <w:t>本文采用了一种创新的快速集成方法，加强了卷积网络在推理中的准确率，而不显著增加计算复杂度</w:t>
      </w:r>
      <w:r w:rsidR="007935E9" w:rsidRPr="007935E9">
        <w:rPr>
          <w:rFonts w:ascii="宋体" w:eastAsia="宋体" w:hAnsi="宋体" w:hint="eastAsia"/>
          <w:sz w:val="24"/>
          <w:szCs w:val="24"/>
          <w:lang w:eastAsia="zh-CN"/>
        </w:rPr>
        <w:t>；</w:t>
      </w:r>
    </w:p>
    <w:p w14:paraId="2983A5CB" w14:textId="77777777" w:rsidR="00041E7E" w:rsidRPr="00041E7E" w:rsidRDefault="00041E7E" w:rsidP="00CC7DF3">
      <w:pPr>
        <w:spacing w:beforeLines="100" w:before="240" w:afterLines="100" w:after="240"/>
        <w:ind w:leftChars="27" w:left="59"/>
        <w:jc w:val="both"/>
        <w:rPr>
          <w:rFonts w:ascii="宋体" w:eastAsia="宋体" w:hAnsi="宋体"/>
          <w:sz w:val="24"/>
          <w:szCs w:val="24"/>
          <w:lang w:eastAsia="zh-CN"/>
        </w:rPr>
      </w:pPr>
      <w:r>
        <w:rPr>
          <w:rFonts w:ascii="宋体" w:eastAsia="宋体" w:hAnsi="宋体"/>
          <w:sz w:val="24"/>
          <w:szCs w:val="24"/>
          <w:lang w:eastAsia="zh-CN"/>
        </w:rPr>
        <w:t>(</w:t>
      </w:r>
      <w:r w:rsidR="00E23A39">
        <w:rPr>
          <w:rFonts w:ascii="宋体" w:eastAsia="宋体" w:hAnsi="宋体"/>
          <w:sz w:val="24"/>
          <w:szCs w:val="24"/>
          <w:lang w:eastAsia="zh-CN"/>
        </w:rPr>
        <w:t>5</w:t>
      </w:r>
      <w:r>
        <w:rPr>
          <w:rFonts w:ascii="宋体" w:eastAsia="宋体" w:hAnsi="宋体" w:hint="eastAsia"/>
          <w:sz w:val="24"/>
          <w:szCs w:val="24"/>
          <w:lang w:eastAsia="zh-CN"/>
        </w:rPr>
        <w:t>)</w:t>
      </w:r>
      <w:bookmarkStart w:id="15" w:name="_Hlk117785477"/>
      <w:r w:rsidR="009B1066" w:rsidRPr="00566282">
        <w:rPr>
          <w:rFonts w:ascii="宋体" w:eastAsia="宋体" w:hAnsi="宋体" w:hint="eastAsia"/>
          <w:color w:val="000000" w:themeColor="text1"/>
          <w:sz w:val="24"/>
          <w:szCs w:val="24"/>
          <w:lang w:eastAsia="zh-CN"/>
        </w:rPr>
        <w:t>一套</w:t>
      </w:r>
      <w:r w:rsidR="009B1066" w:rsidRPr="00651F02">
        <w:rPr>
          <w:rFonts w:ascii="PMingLiU" w:eastAsia="宋体" w:hAnsi="PMingLiU" w:hint="eastAsia"/>
          <w:sz w:val="24"/>
          <w:szCs w:val="24"/>
          <w:lang w:eastAsia="zh-CN"/>
        </w:rPr>
        <w:t>基于边缘计算的</w:t>
      </w:r>
      <w:bookmarkEnd w:id="15"/>
      <w:r w:rsidR="00651F02">
        <w:rPr>
          <w:rFonts w:ascii="宋体" w:eastAsia="宋体" w:hAnsi="宋体" w:hint="eastAsia"/>
          <w:sz w:val="24"/>
          <w:szCs w:val="24"/>
          <w:lang w:eastAsia="zh-CN"/>
        </w:rPr>
        <w:t>便携集成</w:t>
      </w:r>
      <w:r>
        <w:rPr>
          <w:rFonts w:ascii="宋体" w:eastAsia="宋体" w:hAnsi="宋体" w:hint="eastAsia"/>
          <w:sz w:val="24"/>
          <w:szCs w:val="24"/>
          <w:lang w:eastAsia="zh-CN"/>
        </w:rPr>
        <w:t>设备使得连续监测血氧饱和度、咳嗽</w:t>
      </w:r>
      <w:proofErr w:type="gramStart"/>
      <w:r>
        <w:rPr>
          <w:rFonts w:ascii="宋体" w:eastAsia="宋体" w:hAnsi="宋体" w:hint="eastAsia"/>
          <w:sz w:val="24"/>
          <w:szCs w:val="24"/>
          <w:lang w:eastAsia="zh-CN"/>
        </w:rPr>
        <w:t>音成为</w:t>
      </w:r>
      <w:proofErr w:type="gramEnd"/>
      <w:r>
        <w:rPr>
          <w:rFonts w:ascii="宋体" w:eastAsia="宋体" w:hAnsi="宋体" w:hint="eastAsia"/>
          <w:sz w:val="24"/>
          <w:szCs w:val="24"/>
          <w:lang w:eastAsia="zh-CN"/>
        </w:rPr>
        <w:t>可能</w:t>
      </w:r>
      <w:r w:rsidR="00CB2E18">
        <w:rPr>
          <w:rFonts w:ascii="宋体" w:eastAsia="宋体" w:hAnsi="宋体" w:hint="eastAsia"/>
          <w:sz w:val="24"/>
          <w:szCs w:val="24"/>
          <w:lang w:eastAsia="zh-CN"/>
        </w:rPr>
        <w:t>，兼具</w:t>
      </w:r>
      <w:r w:rsidR="004C1383" w:rsidRPr="004C1383">
        <w:rPr>
          <w:rFonts w:ascii="宋体" w:eastAsia="宋体" w:hAnsi="宋体" w:hint="eastAsia"/>
          <w:sz w:val="24"/>
          <w:szCs w:val="24"/>
          <w:lang w:eastAsia="zh-CN"/>
        </w:rPr>
        <w:t>使用</w:t>
      </w:r>
      <w:proofErr w:type="gramStart"/>
      <w:r w:rsidR="004C1383" w:rsidRPr="004C1383">
        <w:rPr>
          <w:rFonts w:ascii="宋体" w:eastAsia="宋体" w:hAnsi="宋体" w:hint="eastAsia"/>
          <w:sz w:val="24"/>
          <w:szCs w:val="24"/>
          <w:lang w:eastAsia="zh-CN"/>
        </w:rPr>
        <w:t>者</w:t>
      </w:r>
      <w:r w:rsidR="00CB2E18">
        <w:rPr>
          <w:rFonts w:ascii="宋体" w:eastAsia="宋体" w:hAnsi="宋体" w:hint="eastAsia"/>
          <w:sz w:val="24"/>
          <w:szCs w:val="24"/>
          <w:lang w:eastAsia="zh-CN"/>
        </w:rPr>
        <w:t>友好度</w:t>
      </w:r>
      <w:proofErr w:type="gramEnd"/>
      <w:r w:rsidR="00CB2E18">
        <w:rPr>
          <w:rFonts w:ascii="宋体" w:eastAsia="宋体" w:hAnsi="宋体" w:hint="eastAsia"/>
          <w:sz w:val="24"/>
          <w:szCs w:val="24"/>
          <w:lang w:eastAsia="zh-CN"/>
        </w:rPr>
        <w:t>和可用性两方面优点</w:t>
      </w:r>
      <w:r>
        <w:rPr>
          <w:rFonts w:ascii="宋体" w:eastAsia="宋体" w:hAnsi="宋体" w:hint="eastAsia"/>
          <w:sz w:val="24"/>
          <w:szCs w:val="24"/>
          <w:lang w:eastAsia="zh-CN"/>
        </w:rPr>
        <w:t>。</w:t>
      </w:r>
    </w:p>
    <w:p w14:paraId="3A7C1BD6" w14:textId="77777777" w:rsidR="00143886" w:rsidRPr="00CB2E18" w:rsidRDefault="00143886" w:rsidP="00CC7DF3">
      <w:pPr>
        <w:spacing w:beforeLines="100" w:before="240" w:afterLines="100" w:after="240"/>
        <w:jc w:val="both"/>
        <w:rPr>
          <w:rFonts w:eastAsia="PMingLiU"/>
          <w:lang w:eastAsia="zh-CN"/>
        </w:rPr>
        <w:sectPr w:rsidR="00143886" w:rsidRPr="00CB2E18" w:rsidSect="007D7310">
          <w:headerReference w:type="default" r:id="rId13"/>
          <w:footerReference w:type="default" r:id="rId14"/>
          <w:pgSz w:w="11905" w:h="16840"/>
          <w:pgMar w:top="1588" w:right="1021" w:bottom="1179" w:left="1021" w:header="879" w:footer="981" w:gutter="0"/>
          <w:pgNumType w:start="1"/>
          <w:cols w:space="720"/>
        </w:sectPr>
      </w:pPr>
    </w:p>
    <w:p w14:paraId="4644B855" w14:textId="77777777" w:rsidR="001B0749" w:rsidRDefault="001B0749" w:rsidP="00CC7DF3">
      <w:pPr>
        <w:spacing w:beforeLines="100" w:before="240" w:afterLines="100" w:after="240"/>
        <w:rPr>
          <w:rFonts w:ascii="宋体" w:eastAsia="宋体" w:hAnsi="宋体" w:cs="宋体"/>
          <w:spacing w:val="1"/>
          <w:sz w:val="36"/>
          <w:szCs w:val="36"/>
          <w:lang w:eastAsia="zh-CN"/>
        </w:rPr>
      </w:pPr>
      <w:r>
        <w:rPr>
          <w:rFonts w:ascii="宋体" w:eastAsia="宋体" w:hAnsi="宋体" w:cs="宋体"/>
          <w:spacing w:val="1"/>
          <w:sz w:val="36"/>
          <w:szCs w:val="36"/>
          <w:lang w:eastAsia="zh-CN"/>
        </w:rPr>
        <w:br w:type="page"/>
      </w:r>
    </w:p>
    <w:p w14:paraId="55607BAE" w14:textId="77777777" w:rsidR="00BA1474" w:rsidRDefault="00BA1474" w:rsidP="00CC7DF3">
      <w:pPr>
        <w:spacing w:beforeLines="100" w:before="240" w:afterLines="100" w:after="240"/>
        <w:ind w:leftChars="27" w:left="59" w:firstLineChars="185" w:firstLine="670"/>
        <w:jc w:val="center"/>
        <w:rPr>
          <w:rFonts w:ascii="宋体" w:eastAsia="宋体" w:hAnsi="宋体" w:cs="宋体"/>
          <w:b/>
          <w:spacing w:val="1"/>
          <w:sz w:val="36"/>
          <w:szCs w:val="36"/>
          <w:lang w:eastAsia="zh-CN"/>
        </w:rPr>
      </w:pPr>
    </w:p>
    <w:p w14:paraId="7175A424" w14:textId="28112BCD" w:rsidR="004B7F55" w:rsidRPr="005D1475" w:rsidRDefault="009276B8" w:rsidP="002422EB">
      <w:pPr>
        <w:pStyle w:val="1"/>
        <w:jc w:val="center"/>
        <w:rPr>
          <w:rFonts w:ascii="宋体" w:eastAsia="宋体" w:hAnsi="宋体" w:cs="宋体"/>
          <w:b/>
          <w:spacing w:val="1"/>
          <w:sz w:val="36"/>
          <w:szCs w:val="36"/>
          <w:lang w:eastAsia="zh-CN"/>
        </w:rPr>
      </w:pPr>
      <w:bookmarkStart w:id="16" w:name="_Toc119066530"/>
      <w:r w:rsidRPr="005D1475">
        <w:rPr>
          <w:rFonts w:ascii="宋体" w:eastAsia="宋体" w:hAnsi="宋体" w:cs="宋体"/>
          <w:b/>
          <w:spacing w:val="1"/>
          <w:sz w:val="36"/>
          <w:szCs w:val="36"/>
          <w:lang w:eastAsia="zh-CN"/>
        </w:rPr>
        <w:t>第二</w:t>
      </w:r>
      <w:r w:rsidRPr="005D1475">
        <w:rPr>
          <w:rFonts w:ascii="宋体" w:eastAsia="宋体" w:hAnsi="宋体" w:cs="宋体"/>
          <w:b/>
          <w:sz w:val="36"/>
          <w:szCs w:val="36"/>
          <w:lang w:eastAsia="zh-CN"/>
        </w:rPr>
        <w:t>章</w:t>
      </w:r>
      <w:r w:rsidR="00E90127" w:rsidRPr="005D1475">
        <w:rPr>
          <w:rFonts w:ascii="宋体" w:eastAsia="宋体" w:hAnsi="宋体" w:cs="宋体" w:hint="eastAsia"/>
          <w:b/>
          <w:spacing w:val="1"/>
          <w:sz w:val="36"/>
          <w:szCs w:val="36"/>
          <w:lang w:eastAsia="zh-CN"/>
        </w:rPr>
        <w:t>硬件及功能设计</w:t>
      </w:r>
      <w:bookmarkEnd w:id="16"/>
      <w:r w:rsidR="00481AF3" w:rsidRPr="00481AF3">
        <w:rPr>
          <w:rFonts w:ascii="宋体" w:eastAsia="宋体" w:hAnsi="宋体" w:cs="宋体"/>
          <w:b/>
          <w:spacing w:val="1"/>
          <w:sz w:val="36"/>
          <w:szCs w:val="36"/>
          <w:lang w:eastAsia="zh-CN"/>
        </w:rPr>
        <w:t>HARDWARE AND FUNCTIONAL DESIGN</w:t>
      </w:r>
    </w:p>
    <w:p w14:paraId="4926E26D" w14:textId="77777777" w:rsidR="005D1475" w:rsidRDefault="005D1475" w:rsidP="00CC7DF3">
      <w:pPr>
        <w:spacing w:beforeLines="100" w:before="240" w:afterLines="100" w:after="240"/>
        <w:ind w:leftChars="27" w:left="59" w:firstLineChars="185" w:firstLine="444"/>
        <w:jc w:val="both"/>
        <w:rPr>
          <w:rFonts w:ascii="宋体" w:eastAsia="宋体" w:hAnsi="宋体"/>
          <w:sz w:val="24"/>
          <w:szCs w:val="24"/>
          <w:lang w:eastAsia="zh-CN"/>
        </w:rPr>
      </w:pPr>
    </w:p>
    <w:p w14:paraId="73C9586B" w14:textId="121A8C18" w:rsidR="00EF06F2" w:rsidRDefault="007954F0"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考虑到</w:t>
      </w:r>
      <w:r w:rsidR="00B80323" w:rsidRPr="008F27A9">
        <w:rPr>
          <w:rFonts w:ascii="PMingLiU" w:eastAsia="宋体" w:hAnsi="PMingLiU" w:hint="eastAsia"/>
          <w:sz w:val="24"/>
          <w:szCs w:val="24"/>
          <w:lang w:eastAsia="zh-CN"/>
        </w:rPr>
        <w:t>使用者</w:t>
      </w:r>
      <w:r>
        <w:rPr>
          <w:rFonts w:ascii="宋体" w:eastAsia="宋体" w:hAnsi="宋体" w:hint="eastAsia"/>
          <w:sz w:val="24"/>
          <w:szCs w:val="24"/>
          <w:lang w:eastAsia="zh-CN"/>
        </w:rPr>
        <w:t>的易用性，在有潜在呼吸</w:t>
      </w:r>
      <w:r w:rsidR="00830410" w:rsidRPr="00830410">
        <w:rPr>
          <w:rFonts w:ascii="宋体" w:eastAsia="宋体" w:hAnsi="宋体" w:hint="eastAsia"/>
          <w:sz w:val="24"/>
          <w:szCs w:val="24"/>
          <w:lang w:eastAsia="zh-CN"/>
        </w:rPr>
        <w:t>系统</w:t>
      </w:r>
      <w:r>
        <w:rPr>
          <w:rFonts w:ascii="宋体" w:eastAsia="宋体" w:hAnsi="宋体" w:hint="eastAsia"/>
          <w:sz w:val="24"/>
          <w:szCs w:val="24"/>
          <w:lang w:eastAsia="zh-CN"/>
        </w:rPr>
        <w:t>系统疾病人群的居家场景中</w:t>
      </w:r>
      <w:r w:rsidRPr="00CC332E">
        <w:rPr>
          <w:rFonts w:ascii="宋体" w:eastAsia="宋体" w:hAnsi="宋体" w:hint="eastAsia"/>
          <w:sz w:val="24"/>
          <w:szCs w:val="24"/>
          <w:lang w:eastAsia="zh-CN"/>
        </w:rPr>
        <w:t>，需要通过一套便携</w:t>
      </w:r>
      <w:r>
        <w:rPr>
          <w:rFonts w:ascii="宋体" w:eastAsia="宋体" w:hAnsi="宋体" w:hint="eastAsia"/>
          <w:sz w:val="24"/>
          <w:szCs w:val="24"/>
          <w:lang w:eastAsia="zh-CN"/>
        </w:rPr>
        <w:t>的、</w:t>
      </w:r>
      <w:r w:rsidRPr="00CC332E">
        <w:rPr>
          <w:rFonts w:ascii="宋体" w:eastAsia="宋体" w:hAnsi="宋体" w:hint="eastAsia"/>
          <w:sz w:val="24"/>
          <w:szCs w:val="24"/>
          <w:lang w:eastAsia="zh-CN"/>
        </w:rPr>
        <w:t>紧凑的硬件设备，</w:t>
      </w:r>
      <w:r w:rsidR="00EF06F2" w:rsidRPr="00CC332E">
        <w:rPr>
          <w:rFonts w:ascii="宋体" w:eastAsia="宋体" w:hAnsi="宋体" w:hint="eastAsia"/>
          <w:sz w:val="24"/>
          <w:szCs w:val="24"/>
          <w:lang w:eastAsia="zh-CN"/>
        </w:rPr>
        <w:t>对血氧</w:t>
      </w:r>
      <w:r w:rsidR="00B25B70" w:rsidRPr="00B25B70">
        <w:rPr>
          <w:rFonts w:ascii="宋体" w:eastAsia="宋体" w:hAnsi="宋体" w:hint="eastAsia"/>
          <w:sz w:val="24"/>
          <w:szCs w:val="24"/>
          <w:lang w:eastAsia="zh-CN"/>
        </w:rPr>
        <w:t>饱和度</w:t>
      </w:r>
      <w:r>
        <w:rPr>
          <w:rFonts w:ascii="宋体" w:eastAsia="宋体" w:hAnsi="宋体" w:hint="eastAsia"/>
          <w:sz w:val="24"/>
          <w:szCs w:val="24"/>
          <w:lang w:eastAsia="zh-CN"/>
        </w:rPr>
        <w:t>和咳嗽</w:t>
      </w:r>
      <w:proofErr w:type="gramStart"/>
      <w:r>
        <w:rPr>
          <w:rFonts w:ascii="宋体" w:eastAsia="宋体" w:hAnsi="宋体" w:hint="eastAsia"/>
          <w:sz w:val="24"/>
          <w:szCs w:val="24"/>
          <w:lang w:eastAsia="zh-CN"/>
        </w:rPr>
        <w:t>音数据</w:t>
      </w:r>
      <w:proofErr w:type="gramEnd"/>
      <w:r>
        <w:rPr>
          <w:rFonts w:ascii="宋体" w:eastAsia="宋体" w:hAnsi="宋体" w:hint="eastAsia"/>
          <w:sz w:val="24"/>
          <w:szCs w:val="24"/>
          <w:lang w:eastAsia="zh-CN"/>
        </w:rPr>
        <w:t>进行实时采集和提取，并通过</w:t>
      </w:r>
      <w:r w:rsidR="00EF06F2" w:rsidRPr="00CC332E">
        <w:rPr>
          <w:rFonts w:ascii="宋体" w:eastAsia="宋体" w:hAnsi="宋体" w:hint="eastAsia"/>
          <w:sz w:val="24"/>
          <w:szCs w:val="24"/>
          <w:lang w:eastAsia="zh-CN"/>
        </w:rPr>
        <w:t>基于深度学习技术的咳嗽音</w:t>
      </w:r>
      <w:r>
        <w:rPr>
          <w:rFonts w:ascii="宋体" w:eastAsia="宋体" w:hAnsi="宋体" w:hint="eastAsia"/>
          <w:sz w:val="24"/>
          <w:szCs w:val="24"/>
          <w:lang w:eastAsia="zh-CN"/>
        </w:rPr>
        <w:t>呼吸系统</w:t>
      </w:r>
      <w:r w:rsidR="00EF06F2" w:rsidRPr="00CC332E">
        <w:rPr>
          <w:rFonts w:ascii="宋体" w:eastAsia="宋体" w:hAnsi="宋体" w:hint="eastAsia"/>
          <w:sz w:val="24"/>
          <w:szCs w:val="24"/>
          <w:lang w:eastAsia="zh-CN"/>
        </w:rPr>
        <w:t>疾病识别模型</w:t>
      </w:r>
      <w:r>
        <w:rPr>
          <w:rFonts w:ascii="宋体" w:eastAsia="宋体" w:hAnsi="宋体" w:hint="eastAsia"/>
          <w:sz w:val="24"/>
          <w:szCs w:val="24"/>
          <w:lang w:eastAsia="zh-CN"/>
        </w:rPr>
        <w:t>对咳嗽音进行分析</w:t>
      </w:r>
      <w:r w:rsidR="00EF06F2" w:rsidRPr="00CC332E">
        <w:rPr>
          <w:rFonts w:ascii="宋体" w:eastAsia="宋体" w:hAnsi="宋体" w:hint="eastAsia"/>
          <w:sz w:val="24"/>
          <w:szCs w:val="24"/>
          <w:lang w:eastAsia="zh-CN"/>
        </w:rPr>
        <w:t>，</w:t>
      </w:r>
      <w:r>
        <w:rPr>
          <w:rFonts w:ascii="宋体" w:eastAsia="宋体" w:hAnsi="宋体" w:hint="eastAsia"/>
          <w:sz w:val="24"/>
          <w:szCs w:val="24"/>
          <w:lang w:eastAsia="zh-CN"/>
        </w:rPr>
        <w:t>再结合</w:t>
      </w:r>
      <w:r w:rsidR="004C1383" w:rsidRPr="004C1383">
        <w:rPr>
          <w:rFonts w:ascii="宋体" w:eastAsia="宋体" w:hAnsi="宋体" w:hint="eastAsia"/>
          <w:sz w:val="24"/>
          <w:szCs w:val="24"/>
          <w:lang w:eastAsia="zh-CN"/>
        </w:rPr>
        <w:t>用</w:t>
      </w:r>
      <w:r>
        <w:rPr>
          <w:rFonts w:ascii="宋体" w:eastAsia="宋体" w:hAnsi="宋体" w:hint="eastAsia"/>
          <w:sz w:val="24"/>
          <w:szCs w:val="24"/>
          <w:lang w:eastAsia="zh-CN"/>
        </w:rPr>
        <w:t>户的病史调查</w:t>
      </w:r>
      <w:proofErr w:type="gramStart"/>
      <w:r>
        <w:rPr>
          <w:rFonts w:ascii="宋体" w:eastAsia="宋体" w:hAnsi="宋体" w:hint="eastAsia"/>
          <w:sz w:val="24"/>
          <w:szCs w:val="24"/>
          <w:lang w:eastAsia="zh-CN"/>
        </w:rPr>
        <w:t>做风</w:t>
      </w:r>
      <w:proofErr w:type="gramEnd"/>
      <w:r>
        <w:rPr>
          <w:rFonts w:ascii="宋体" w:eastAsia="宋体" w:hAnsi="宋体" w:hint="eastAsia"/>
          <w:sz w:val="24"/>
          <w:szCs w:val="24"/>
          <w:lang w:eastAsia="zh-CN"/>
        </w:rPr>
        <w:t>险比对，</w:t>
      </w:r>
      <w:r w:rsidR="00EF06F2" w:rsidRPr="00CC332E">
        <w:rPr>
          <w:rFonts w:ascii="宋体" w:eastAsia="宋体" w:hAnsi="宋体" w:hint="eastAsia"/>
          <w:sz w:val="24"/>
          <w:szCs w:val="24"/>
          <w:lang w:eastAsia="zh-CN"/>
        </w:rPr>
        <w:t>达到对呼吸系统疾病风险的初步识别和预判。</w:t>
      </w:r>
    </w:p>
    <w:p w14:paraId="1F7D3D8D" w14:textId="4B714895" w:rsidR="00415FE0" w:rsidRPr="00CC332E" w:rsidRDefault="00415FE0" w:rsidP="00CC7DF3">
      <w:pPr>
        <w:spacing w:beforeLines="100" w:before="240" w:afterLines="100" w:after="240"/>
        <w:ind w:leftChars="27" w:left="59" w:firstLineChars="185" w:firstLine="444"/>
        <w:jc w:val="both"/>
        <w:rPr>
          <w:rFonts w:ascii="宋体" w:eastAsia="宋体" w:hAnsi="宋体"/>
          <w:sz w:val="24"/>
          <w:szCs w:val="24"/>
          <w:lang w:eastAsia="zh-CN"/>
        </w:rPr>
      </w:pPr>
      <w:r w:rsidRPr="00415FE0">
        <w:rPr>
          <w:rFonts w:ascii="宋体" w:eastAsia="宋体" w:hAnsi="宋体"/>
          <w:sz w:val="24"/>
          <w:szCs w:val="24"/>
          <w:lang w:eastAsia="zh-CN"/>
        </w:rPr>
        <w:t>Considering the ease of use for users with potential respiratory diseases at home, it is necessary to collect and extract blood oxygen saturation and cough sound data in real time through a set of portable and compact hardware devices, and to analyze the cough sound by a cough sound respiratory disease recognition model based on deep learning technology. Combined with the user's medical history, it can identify and predict the risk of respiratory diseases.</w:t>
      </w:r>
    </w:p>
    <w:p w14:paraId="0E52057F" w14:textId="77777777" w:rsidR="001B423B" w:rsidRDefault="00EF06F2"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数据采集硬件设备的设计的目标：</w:t>
      </w:r>
    </w:p>
    <w:p w14:paraId="7BA9A017" w14:textId="77777777" w:rsidR="001B423B" w:rsidRDefault="001B423B"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w:t>
      </w:r>
      <w:r w:rsidR="00EF06F2" w:rsidRPr="00CC332E">
        <w:rPr>
          <w:rFonts w:ascii="宋体" w:eastAsia="宋体" w:hAnsi="宋体" w:hint="eastAsia"/>
          <w:sz w:val="24"/>
          <w:szCs w:val="24"/>
          <w:lang w:eastAsia="zh-CN"/>
        </w:rPr>
        <w:t>1</w:t>
      </w:r>
      <w:r>
        <w:rPr>
          <w:rFonts w:ascii="宋体" w:eastAsia="宋体" w:hAnsi="宋体" w:hint="eastAsia"/>
          <w:sz w:val="24"/>
          <w:szCs w:val="24"/>
          <w:lang w:eastAsia="zh-CN"/>
        </w:rPr>
        <w:t>)</w:t>
      </w:r>
      <w:r w:rsidR="00EF06F2" w:rsidRPr="00CC332E">
        <w:rPr>
          <w:rFonts w:ascii="宋体" w:eastAsia="宋体" w:hAnsi="宋体" w:hint="eastAsia"/>
          <w:sz w:val="24"/>
          <w:szCs w:val="24"/>
          <w:lang w:eastAsia="zh-CN"/>
        </w:rPr>
        <w:t>方便携带、容易组装，结构紧凑</w:t>
      </w:r>
      <w:r>
        <w:rPr>
          <w:rFonts w:ascii="宋体" w:eastAsia="宋体" w:hAnsi="宋体" w:hint="eastAsia"/>
          <w:sz w:val="24"/>
          <w:szCs w:val="24"/>
          <w:lang w:eastAsia="zh-CN"/>
        </w:rPr>
        <w:t>；</w:t>
      </w:r>
    </w:p>
    <w:p w14:paraId="356F9315" w14:textId="77777777" w:rsidR="001B423B" w:rsidRDefault="001B423B"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w:t>
      </w:r>
      <w:r w:rsidR="00EF06F2" w:rsidRPr="00CC332E">
        <w:rPr>
          <w:rFonts w:ascii="宋体" w:eastAsia="宋体" w:hAnsi="宋体" w:hint="eastAsia"/>
          <w:sz w:val="24"/>
          <w:szCs w:val="24"/>
          <w:lang w:eastAsia="zh-CN"/>
        </w:rPr>
        <w:t>2</w:t>
      </w:r>
      <w:r>
        <w:rPr>
          <w:rFonts w:ascii="宋体" w:eastAsia="宋体" w:hAnsi="宋体" w:hint="eastAsia"/>
          <w:sz w:val="24"/>
          <w:szCs w:val="24"/>
          <w:lang w:eastAsia="zh-CN"/>
        </w:rPr>
        <w:t>)数据采集精细</w:t>
      </w:r>
      <w:r w:rsidR="008C2F22">
        <w:rPr>
          <w:rFonts w:ascii="宋体" w:eastAsia="宋体" w:hAnsi="宋体" w:hint="eastAsia"/>
          <w:sz w:val="24"/>
          <w:szCs w:val="24"/>
          <w:lang w:eastAsia="zh-CN"/>
        </w:rPr>
        <w:t>，质量要求高</w:t>
      </w:r>
      <w:r>
        <w:rPr>
          <w:rFonts w:ascii="宋体" w:eastAsia="宋体" w:hAnsi="宋体" w:hint="eastAsia"/>
          <w:sz w:val="24"/>
          <w:szCs w:val="24"/>
          <w:lang w:eastAsia="zh-CN"/>
        </w:rPr>
        <w:t>；</w:t>
      </w:r>
    </w:p>
    <w:p w14:paraId="146A68DE" w14:textId="77777777" w:rsidR="001B423B" w:rsidRDefault="001B423B"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w:t>
      </w:r>
      <w:r w:rsidR="00EF06F2" w:rsidRPr="00CC332E">
        <w:rPr>
          <w:rFonts w:ascii="宋体" w:eastAsia="宋体" w:hAnsi="宋体" w:hint="eastAsia"/>
          <w:sz w:val="24"/>
          <w:szCs w:val="24"/>
          <w:lang w:eastAsia="zh-CN"/>
        </w:rPr>
        <w:t>3</w:t>
      </w:r>
      <w:r>
        <w:rPr>
          <w:rFonts w:ascii="宋体" w:eastAsia="宋体" w:hAnsi="宋体" w:hint="eastAsia"/>
          <w:sz w:val="24"/>
          <w:szCs w:val="24"/>
          <w:lang w:eastAsia="zh-CN"/>
        </w:rPr>
        <w:t>)</w:t>
      </w:r>
      <w:r w:rsidR="00EF06F2" w:rsidRPr="00CC332E">
        <w:rPr>
          <w:rFonts w:ascii="宋体" w:eastAsia="宋体" w:hAnsi="宋体" w:hint="eastAsia"/>
          <w:sz w:val="24"/>
          <w:szCs w:val="24"/>
          <w:lang w:eastAsia="zh-CN"/>
        </w:rPr>
        <w:t>血氧</w:t>
      </w:r>
      <w:bookmarkStart w:id="17" w:name="_Hlk117699059"/>
      <w:r w:rsidR="00B25B70" w:rsidRPr="00B25B70">
        <w:rPr>
          <w:rFonts w:ascii="宋体" w:eastAsia="宋体" w:hAnsi="宋体" w:hint="eastAsia"/>
          <w:sz w:val="24"/>
          <w:szCs w:val="24"/>
          <w:lang w:eastAsia="zh-CN"/>
        </w:rPr>
        <w:t>饱和度</w:t>
      </w:r>
      <w:bookmarkEnd w:id="17"/>
      <w:r w:rsidR="00EF06F2" w:rsidRPr="00CC332E">
        <w:rPr>
          <w:rFonts w:ascii="宋体" w:eastAsia="宋体" w:hAnsi="宋体" w:hint="eastAsia"/>
          <w:sz w:val="24"/>
          <w:szCs w:val="24"/>
          <w:lang w:eastAsia="zh-CN"/>
        </w:rPr>
        <w:t>和咳嗽音的整合数据的易用性</w:t>
      </w:r>
      <w:r w:rsidR="007E428F">
        <w:rPr>
          <w:rFonts w:ascii="宋体" w:eastAsia="宋体" w:hAnsi="宋体" w:hint="eastAsia"/>
          <w:sz w:val="24"/>
          <w:szCs w:val="24"/>
          <w:lang w:eastAsia="zh-CN"/>
        </w:rPr>
        <w:t>；</w:t>
      </w:r>
    </w:p>
    <w:p w14:paraId="5145D720" w14:textId="77777777" w:rsidR="00853C3C" w:rsidRPr="007E428F" w:rsidRDefault="00853C3C" w:rsidP="00CC7DF3">
      <w:pPr>
        <w:spacing w:beforeLines="100" w:before="240" w:afterLines="100" w:after="240"/>
        <w:ind w:leftChars="27" w:left="59" w:firstLineChars="185" w:firstLine="444"/>
        <w:jc w:val="both"/>
        <w:rPr>
          <w:rFonts w:ascii="宋体" w:eastAsia="宋体" w:hAnsi="宋体"/>
          <w:color w:val="000000" w:themeColor="text1"/>
          <w:sz w:val="24"/>
          <w:szCs w:val="24"/>
          <w:lang w:eastAsia="zh-CN"/>
        </w:rPr>
      </w:pPr>
      <w:r w:rsidRPr="007E428F">
        <w:rPr>
          <w:rFonts w:ascii="宋体" w:eastAsia="宋体" w:hAnsi="宋体" w:hint="eastAsia"/>
          <w:color w:val="000000" w:themeColor="text1"/>
          <w:sz w:val="24"/>
          <w:szCs w:val="24"/>
          <w:lang w:eastAsia="zh-CN"/>
        </w:rPr>
        <w:t>(</w:t>
      </w:r>
      <w:r w:rsidRPr="007E428F">
        <w:rPr>
          <w:rFonts w:ascii="宋体" w:eastAsia="宋体" w:hAnsi="宋体"/>
          <w:color w:val="000000" w:themeColor="text1"/>
          <w:sz w:val="24"/>
          <w:szCs w:val="24"/>
          <w:lang w:eastAsia="zh-CN"/>
        </w:rPr>
        <w:t>4</w:t>
      </w:r>
      <w:r w:rsidRPr="007E428F">
        <w:rPr>
          <w:rFonts w:ascii="宋体" w:eastAsia="宋体" w:hAnsi="宋体" w:hint="eastAsia"/>
          <w:color w:val="000000" w:themeColor="text1"/>
          <w:sz w:val="24"/>
          <w:szCs w:val="24"/>
          <w:lang w:eastAsia="zh-CN"/>
        </w:rPr>
        <w:t>)设备端的数据边缘计算，提升核心处理效能。</w:t>
      </w:r>
    </w:p>
    <w:p w14:paraId="1202ECDC" w14:textId="77777777" w:rsidR="00754904" w:rsidRPr="00754904" w:rsidRDefault="00754904" w:rsidP="00754904">
      <w:pPr>
        <w:spacing w:beforeLines="100" w:before="240" w:afterLines="100" w:after="240"/>
        <w:ind w:leftChars="27" w:left="59" w:firstLineChars="185" w:firstLine="444"/>
        <w:jc w:val="both"/>
        <w:rPr>
          <w:rFonts w:ascii="宋体" w:eastAsia="宋体" w:hAnsi="宋体"/>
          <w:sz w:val="24"/>
          <w:szCs w:val="24"/>
          <w:lang w:eastAsia="zh-CN"/>
        </w:rPr>
      </w:pPr>
      <w:r w:rsidRPr="00754904">
        <w:rPr>
          <w:rFonts w:ascii="宋体" w:eastAsia="宋体" w:hAnsi="宋体"/>
          <w:sz w:val="24"/>
          <w:szCs w:val="24"/>
          <w:lang w:eastAsia="zh-CN"/>
        </w:rPr>
        <w:t>Data acquisition hardware device design objectives:</w:t>
      </w:r>
    </w:p>
    <w:p w14:paraId="2168F391" w14:textId="77777777" w:rsidR="00754904" w:rsidRPr="00754904" w:rsidRDefault="00754904" w:rsidP="00754904">
      <w:pPr>
        <w:spacing w:beforeLines="100" w:before="240" w:afterLines="100" w:after="240"/>
        <w:ind w:leftChars="27" w:left="59" w:firstLineChars="185" w:firstLine="444"/>
        <w:jc w:val="both"/>
        <w:rPr>
          <w:rFonts w:ascii="宋体" w:eastAsia="宋体" w:hAnsi="宋体"/>
          <w:sz w:val="24"/>
          <w:szCs w:val="24"/>
          <w:lang w:eastAsia="zh-CN"/>
        </w:rPr>
      </w:pPr>
      <w:r w:rsidRPr="00754904">
        <w:rPr>
          <w:rFonts w:ascii="宋体" w:eastAsia="宋体" w:hAnsi="宋体"/>
          <w:sz w:val="24"/>
          <w:szCs w:val="24"/>
          <w:lang w:eastAsia="zh-CN"/>
        </w:rPr>
        <w:t>(1) Portability, ease of assembly, and compactness.</w:t>
      </w:r>
    </w:p>
    <w:p w14:paraId="197C6AE6" w14:textId="77777777" w:rsidR="00754904" w:rsidRPr="00754904" w:rsidRDefault="00754904" w:rsidP="00754904">
      <w:pPr>
        <w:spacing w:beforeLines="100" w:before="240" w:afterLines="100" w:after="240"/>
        <w:ind w:leftChars="27" w:left="59" w:firstLineChars="185" w:firstLine="444"/>
        <w:jc w:val="both"/>
        <w:rPr>
          <w:rFonts w:ascii="宋体" w:eastAsia="宋体" w:hAnsi="宋体"/>
          <w:sz w:val="24"/>
          <w:szCs w:val="24"/>
          <w:lang w:eastAsia="zh-CN"/>
        </w:rPr>
      </w:pPr>
      <w:r w:rsidRPr="00754904">
        <w:rPr>
          <w:rFonts w:ascii="宋体" w:eastAsia="宋体" w:hAnsi="宋体"/>
          <w:sz w:val="24"/>
          <w:szCs w:val="24"/>
          <w:lang w:eastAsia="zh-CN"/>
        </w:rPr>
        <w:t xml:space="preserve">(2) Fine data collection and </w:t>
      </w:r>
      <w:proofErr w:type="gramStart"/>
      <w:r w:rsidRPr="00754904">
        <w:rPr>
          <w:rFonts w:ascii="宋体" w:eastAsia="宋体" w:hAnsi="宋体"/>
          <w:sz w:val="24"/>
          <w:szCs w:val="24"/>
          <w:lang w:eastAsia="zh-CN"/>
        </w:rPr>
        <w:t>high quality</w:t>
      </w:r>
      <w:proofErr w:type="gramEnd"/>
      <w:r w:rsidRPr="00754904">
        <w:rPr>
          <w:rFonts w:ascii="宋体" w:eastAsia="宋体" w:hAnsi="宋体"/>
          <w:sz w:val="24"/>
          <w:szCs w:val="24"/>
          <w:lang w:eastAsia="zh-CN"/>
        </w:rPr>
        <w:t xml:space="preserve"> requirements;</w:t>
      </w:r>
    </w:p>
    <w:p w14:paraId="71219F71" w14:textId="77777777" w:rsidR="00754904" w:rsidRPr="00754904" w:rsidRDefault="00754904" w:rsidP="00754904">
      <w:pPr>
        <w:spacing w:beforeLines="100" w:before="240" w:afterLines="100" w:after="240"/>
        <w:ind w:leftChars="27" w:left="59" w:firstLineChars="185" w:firstLine="444"/>
        <w:jc w:val="both"/>
        <w:rPr>
          <w:rFonts w:ascii="宋体" w:eastAsia="宋体" w:hAnsi="宋体"/>
          <w:sz w:val="24"/>
          <w:szCs w:val="24"/>
          <w:lang w:eastAsia="zh-CN"/>
        </w:rPr>
      </w:pPr>
      <w:r w:rsidRPr="00754904">
        <w:rPr>
          <w:rFonts w:ascii="宋体" w:eastAsia="宋体" w:hAnsi="宋体"/>
          <w:sz w:val="24"/>
          <w:szCs w:val="24"/>
          <w:lang w:eastAsia="zh-CN"/>
        </w:rPr>
        <w:t>(3) Ease of use of integrated data for blood oxygen saturation and cough sounds.</w:t>
      </w:r>
    </w:p>
    <w:p w14:paraId="7F5AD597" w14:textId="2CFCDC27" w:rsidR="00853C3C" w:rsidRPr="00853C3C" w:rsidRDefault="00754904" w:rsidP="00754904">
      <w:pPr>
        <w:spacing w:beforeLines="100" w:before="240" w:afterLines="100" w:after="240"/>
        <w:ind w:leftChars="27" w:left="59" w:firstLineChars="185" w:firstLine="444"/>
        <w:jc w:val="both"/>
        <w:rPr>
          <w:rFonts w:ascii="宋体" w:eastAsia="宋体" w:hAnsi="宋体"/>
          <w:sz w:val="24"/>
          <w:szCs w:val="24"/>
          <w:lang w:eastAsia="zh-CN"/>
        </w:rPr>
      </w:pPr>
      <w:r w:rsidRPr="00754904">
        <w:rPr>
          <w:rFonts w:ascii="宋体" w:eastAsia="宋体" w:hAnsi="宋体"/>
          <w:sz w:val="24"/>
          <w:szCs w:val="24"/>
          <w:lang w:eastAsia="zh-CN"/>
        </w:rPr>
        <w:t>(4) Data edge computing on the device side to improve core processing performance.</w:t>
      </w:r>
    </w:p>
    <w:p w14:paraId="5AC1026E" w14:textId="77777777" w:rsidR="004B7F55" w:rsidRDefault="00EF06F2"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经过对</w:t>
      </w:r>
      <w:r w:rsidR="00E45F56">
        <w:rPr>
          <w:rFonts w:ascii="宋体" w:eastAsia="宋体" w:hAnsi="宋体" w:hint="eastAsia"/>
          <w:sz w:val="24"/>
          <w:szCs w:val="24"/>
          <w:lang w:eastAsia="zh-CN"/>
        </w:rPr>
        <w:t>从硬件原型快速搭建，</w:t>
      </w:r>
      <w:r w:rsidR="00294660">
        <w:rPr>
          <w:rFonts w:ascii="宋体" w:eastAsia="宋体" w:hAnsi="宋体" w:hint="eastAsia"/>
          <w:sz w:val="24"/>
          <w:szCs w:val="24"/>
          <w:lang w:eastAsia="zh-CN"/>
        </w:rPr>
        <w:t>以及对</w:t>
      </w:r>
      <w:r w:rsidRPr="00CC332E">
        <w:rPr>
          <w:rFonts w:ascii="宋体" w:eastAsia="宋体" w:hAnsi="宋体" w:hint="eastAsia"/>
          <w:sz w:val="24"/>
          <w:szCs w:val="24"/>
          <w:lang w:eastAsia="zh-CN"/>
        </w:rPr>
        <w:t>硬件结构的反复迭代。我们决定采用一套以Raspberry Pi为backbone的嵌入式的硬件框架，达到硬件系统的快速搭建和快速功能实现。</w:t>
      </w:r>
    </w:p>
    <w:p w14:paraId="39872A7A" w14:textId="15CC297B" w:rsidR="0049314B" w:rsidRPr="0049314B" w:rsidRDefault="00431937" w:rsidP="00CC7DF3">
      <w:pPr>
        <w:spacing w:beforeLines="100" w:before="240" w:afterLines="100" w:after="240"/>
        <w:ind w:leftChars="27" w:left="59" w:firstLineChars="185" w:firstLine="444"/>
        <w:jc w:val="both"/>
        <w:rPr>
          <w:rFonts w:ascii="宋体" w:eastAsia="宋体" w:hAnsi="宋体"/>
          <w:sz w:val="24"/>
          <w:szCs w:val="24"/>
          <w:lang w:eastAsia="zh-CN"/>
        </w:rPr>
      </w:pPr>
      <w:r w:rsidRPr="00431937">
        <w:rPr>
          <w:rFonts w:ascii="宋体" w:eastAsia="宋体" w:hAnsi="宋体"/>
          <w:sz w:val="24"/>
          <w:szCs w:val="24"/>
          <w:lang w:eastAsia="zh-CN"/>
        </w:rPr>
        <w:t>After rapid prototyping and repeated iterations of the hardware structure, we decided to use embedded hardware frameworks with a Raspberry Pi as the backbone in order to achieve rapid hardware construction and function implementation.</w:t>
      </w:r>
    </w:p>
    <w:p w14:paraId="11754F1C" w14:textId="0E6BC3C3" w:rsidR="004B7F55" w:rsidRPr="005D1475" w:rsidRDefault="009276B8" w:rsidP="00CC7DF3">
      <w:pPr>
        <w:spacing w:beforeLines="100" w:before="240" w:afterLines="100" w:after="240"/>
        <w:ind w:left="154" w:right="6481"/>
        <w:jc w:val="both"/>
        <w:outlineLvl w:val="0"/>
        <w:rPr>
          <w:rFonts w:ascii="宋体" w:eastAsia="宋体" w:hAnsi="宋体" w:cs="宋体"/>
          <w:b/>
          <w:sz w:val="30"/>
          <w:szCs w:val="30"/>
          <w:lang w:eastAsia="zh-CN"/>
        </w:rPr>
      </w:pPr>
      <w:bookmarkStart w:id="18" w:name="_Toc119066531"/>
      <w:r w:rsidRPr="005D1475">
        <w:rPr>
          <w:rFonts w:ascii="Times New Roman" w:eastAsia="Times New Roman" w:hAnsi="Times New Roman" w:cs="Times New Roman"/>
          <w:b/>
          <w:bCs/>
          <w:sz w:val="30"/>
          <w:szCs w:val="30"/>
          <w:lang w:eastAsia="zh-CN"/>
        </w:rPr>
        <w:t xml:space="preserve">2.1 </w:t>
      </w:r>
      <w:r w:rsidR="00B11557" w:rsidRPr="005D1475">
        <w:rPr>
          <w:rFonts w:ascii="宋体" w:eastAsia="宋体" w:hAnsi="宋体" w:cs="宋体" w:hint="eastAsia"/>
          <w:b/>
          <w:spacing w:val="1"/>
          <w:sz w:val="30"/>
          <w:szCs w:val="30"/>
          <w:lang w:eastAsia="zh-CN"/>
        </w:rPr>
        <w:t>功能模块的选择</w:t>
      </w:r>
      <w:bookmarkEnd w:id="18"/>
      <w:r w:rsidR="00B67A97" w:rsidRPr="00B67A97">
        <w:rPr>
          <w:rFonts w:ascii="宋体" w:eastAsia="宋体" w:hAnsi="宋体" w:cs="宋体"/>
          <w:b/>
          <w:spacing w:val="1"/>
          <w:sz w:val="30"/>
          <w:szCs w:val="30"/>
          <w:lang w:eastAsia="zh-CN"/>
        </w:rPr>
        <w:t>SELECTION OF FUNCTIONAL MODULES</w:t>
      </w:r>
    </w:p>
    <w:p w14:paraId="5C688EE8" w14:textId="3FF0DF59" w:rsidR="004B7F55" w:rsidRPr="00A93B62" w:rsidRDefault="009276B8" w:rsidP="00CC7DF3">
      <w:pPr>
        <w:spacing w:beforeLines="100" w:before="240" w:afterLines="100" w:after="240"/>
        <w:ind w:left="154"/>
        <w:rPr>
          <w:rFonts w:ascii="Times New Roman" w:hAnsi="Times New Roman" w:cs="Times New Roman"/>
          <w:b/>
          <w:sz w:val="28"/>
          <w:szCs w:val="28"/>
          <w:lang w:eastAsia="zh-CN"/>
        </w:rPr>
      </w:pPr>
      <w:r w:rsidRPr="00A93B62">
        <w:rPr>
          <w:rFonts w:ascii="Times New Roman" w:hAnsi="Times New Roman" w:cs="Times New Roman"/>
          <w:b/>
          <w:sz w:val="28"/>
          <w:szCs w:val="28"/>
          <w:lang w:eastAsia="zh-CN"/>
        </w:rPr>
        <w:lastRenderedPageBreak/>
        <w:t>2.</w:t>
      </w:r>
      <w:r w:rsidR="006861E8" w:rsidRPr="00A93B62">
        <w:rPr>
          <w:rFonts w:ascii="Times New Roman" w:hAnsi="Times New Roman" w:cs="Times New Roman"/>
          <w:b/>
          <w:sz w:val="28"/>
          <w:szCs w:val="28"/>
          <w:lang w:eastAsia="zh-CN"/>
        </w:rPr>
        <w:t>1</w:t>
      </w:r>
      <w:r w:rsidRPr="00A93B62">
        <w:rPr>
          <w:rFonts w:ascii="Times New Roman" w:hAnsi="Times New Roman" w:cs="Times New Roman"/>
          <w:b/>
          <w:sz w:val="28"/>
          <w:szCs w:val="28"/>
          <w:lang w:eastAsia="zh-CN"/>
        </w:rPr>
        <w:t>.1</w:t>
      </w:r>
      <w:r w:rsidR="006861E8" w:rsidRPr="00A93B62">
        <w:rPr>
          <w:rFonts w:ascii="Times New Roman" w:hAnsiTheme="minorEastAsia" w:cs="Times New Roman"/>
          <w:b/>
          <w:sz w:val="28"/>
          <w:szCs w:val="28"/>
          <w:lang w:eastAsia="zh-CN"/>
        </w:rPr>
        <w:t>血氧数据采集模块</w:t>
      </w:r>
      <w:r w:rsidR="00EC0A52" w:rsidRPr="00EC0A52">
        <w:rPr>
          <w:rFonts w:ascii="Times New Roman" w:hAnsiTheme="minorEastAsia" w:cs="Times New Roman"/>
          <w:b/>
          <w:sz w:val="28"/>
          <w:szCs w:val="28"/>
          <w:lang w:eastAsia="zh-CN"/>
        </w:rPr>
        <w:t>Blood Oxygen Module</w:t>
      </w:r>
    </w:p>
    <w:p w14:paraId="323F3ACA" w14:textId="05E67358" w:rsidR="00FF1137" w:rsidRDefault="00FF1137"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我们调查并比较了各种带有血氧功能的应用模型，主要分为三</w:t>
      </w:r>
      <w:r w:rsidR="001B423B">
        <w:rPr>
          <w:rFonts w:ascii="宋体" w:eastAsia="宋体" w:hAnsi="宋体" w:hint="eastAsia"/>
          <w:sz w:val="24"/>
          <w:szCs w:val="24"/>
          <w:lang w:eastAsia="zh-CN"/>
        </w:rPr>
        <w:t>大类：传统的血氧传感器模块、智能穿戴设备上的血氧</w:t>
      </w:r>
      <w:r w:rsidR="00B25B70" w:rsidRPr="00B25B70">
        <w:rPr>
          <w:rFonts w:ascii="宋体" w:eastAsia="宋体" w:hAnsi="宋体" w:hint="eastAsia"/>
          <w:sz w:val="24"/>
          <w:szCs w:val="24"/>
          <w:lang w:eastAsia="zh-CN"/>
        </w:rPr>
        <w:t>饱和度</w:t>
      </w:r>
      <w:r w:rsidR="001B423B">
        <w:rPr>
          <w:rFonts w:ascii="宋体" w:eastAsia="宋体" w:hAnsi="宋体" w:hint="eastAsia"/>
          <w:sz w:val="24"/>
          <w:szCs w:val="24"/>
          <w:lang w:eastAsia="zh-CN"/>
        </w:rPr>
        <w:t>仪、以及</w:t>
      </w:r>
      <w:bookmarkStart w:id="19" w:name="_Hlk117785725"/>
      <w:bookmarkStart w:id="20" w:name="OLE_LINK2"/>
      <w:r w:rsidR="004A0AF7">
        <w:rPr>
          <w:rFonts w:ascii="宋体" w:eastAsia="宋体" w:hAnsi="宋体" w:hint="eastAsia"/>
          <w:sz w:val="24"/>
          <w:szCs w:val="24"/>
          <w:lang w:eastAsia="zh-CN"/>
        </w:rPr>
        <w:t>医疗</w:t>
      </w:r>
      <w:r w:rsidR="004A0AF7" w:rsidRPr="004A0AF7">
        <w:rPr>
          <w:rFonts w:ascii="PMingLiU" w:eastAsia="宋体" w:hAnsi="PMingLiU" w:hint="eastAsia"/>
          <w:sz w:val="24"/>
          <w:szCs w:val="24"/>
          <w:lang w:eastAsia="zh-CN"/>
        </w:rPr>
        <w:t>用指尖或耳垂</w:t>
      </w:r>
      <w:bookmarkEnd w:id="19"/>
      <w:r w:rsidR="004A0AF7" w:rsidRPr="00CC332E">
        <w:rPr>
          <w:rFonts w:ascii="宋体" w:eastAsia="宋体" w:hAnsi="宋体" w:hint="eastAsia"/>
          <w:sz w:val="24"/>
          <w:szCs w:val="24"/>
          <w:lang w:eastAsia="zh-CN"/>
        </w:rPr>
        <w:t>小型</w:t>
      </w:r>
      <w:r w:rsidRPr="00CC332E">
        <w:rPr>
          <w:rFonts w:ascii="宋体" w:eastAsia="宋体" w:hAnsi="宋体" w:hint="eastAsia"/>
          <w:sz w:val="24"/>
          <w:szCs w:val="24"/>
          <w:lang w:eastAsia="zh-CN"/>
        </w:rPr>
        <w:t>血</w:t>
      </w:r>
      <w:proofErr w:type="gramStart"/>
      <w:r w:rsidRPr="00CC332E">
        <w:rPr>
          <w:rFonts w:ascii="宋体" w:eastAsia="宋体" w:hAnsi="宋体" w:hint="eastAsia"/>
          <w:sz w:val="24"/>
          <w:szCs w:val="24"/>
          <w:lang w:eastAsia="zh-CN"/>
        </w:rPr>
        <w:t>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仪</w:t>
      </w:r>
      <w:bookmarkEnd w:id="20"/>
      <w:r w:rsidRPr="00CC332E">
        <w:rPr>
          <w:rFonts w:ascii="宋体" w:eastAsia="宋体" w:hAnsi="宋体" w:hint="eastAsia"/>
          <w:sz w:val="24"/>
          <w:szCs w:val="24"/>
          <w:lang w:eastAsia="zh-CN"/>
        </w:rPr>
        <w:t>等</w:t>
      </w:r>
      <w:proofErr w:type="gramEnd"/>
      <w:r w:rsidRPr="00CC332E">
        <w:rPr>
          <w:rFonts w:ascii="宋体" w:eastAsia="宋体" w:hAnsi="宋体" w:hint="eastAsia"/>
          <w:sz w:val="24"/>
          <w:szCs w:val="24"/>
          <w:lang w:eastAsia="zh-CN"/>
        </w:rPr>
        <w:t>。 由于智能穿戴设备上的血</w:t>
      </w:r>
      <w:proofErr w:type="gramStart"/>
      <w:r w:rsidRPr="00CC332E">
        <w:rPr>
          <w:rFonts w:ascii="宋体" w:eastAsia="宋体" w:hAnsi="宋体" w:hint="eastAsia"/>
          <w:sz w:val="24"/>
          <w:szCs w:val="24"/>
          <w:lang w:eastAsia="zh-CN"/>
        </w:rPr>
        <w:t>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仪和</w:t>
      </w:r>
      <w:proofErr w:type="gramEnd"/>
      <w:r w:rsidRPr="00CC332E">
        <w:rPr>
          <w:rFonts w:ascii="宋体" w:eastAsia="宋体" w:hAnsi="宋体" w:hint="eastAsia"/>
          <w:sz w:val="24"/>
          <w:szCs w:val="24"/>
          <w:lang w:eastAsia="zh-CN"/>
        </w:rPr>
        <w:t>医用小型血氧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仪，均为</w:t>
      </w:r>
      <w:r w:rsidR="00041868" w:rsidRPr="00041868">
        <w:rPr>
          <w:rFonts w:ascii="宋体" w:eastAsia="宋体" w:hAnsi="宋体" w:hint="eastAsia"/>
          <w:sz w:val="24"/>
          <w:szCs w:val="24"/>
          <w:lang w:eastAsia="zh-CN"/>
        </w:rPr>
        <w:t>封闭</w:t>
      </w:r>
      <w:r w:rsidRPr="00CC332E">
        <w:rPr>
          <w:rFonts w:ascii="宋体" w:eastAsia="宋体" w:hAnsi="宋体" w:hint="eastAsia"/>
          <w:sz w:val="24"/>
          <w:szCs w:val="24"/>
          <w:lang w:eastAsia="zh-CN"/>
        </w:rPr>
        <w:t>式设备，无法获得可</w:t>
      </w:r>
      <w:r w:rsidR="001B423B">
        <w:rPr>
          <w:rFonts w:ascii="宋体" w:eastAsia="宋体" w:hAnsi="宋体" w:hint="eastAsia"/>
          <w:sz w:val="24"/>
          <w:szCs w:val="24"/>
          <w:lang w:eastAsia="zh-CN"/>
        </w:rPr>
        <w:t>供二次开发的</w:t>
      </w:r>
      <w:proofErr w:type="gramStart"/>
      <w:r w:rsidR="001B423B">
        <w:rPr>
          <w:rFonts w:ascii="宋体" w:eastAsia="宋体" w:hAnsi="宋体" w:hint="eastAsia"/>
          <w:sz w:val="24"/>
          <w:szCs w:val="24"/>
          <w:lang w:eastAsia="zh-CN"/>
        </w:rPr>
        <w:t>实时血</w:t>
      </w:r>
      <w:proofErr w:type="gramEnd"/>
      <w:r w:rsidR="001B423B">
        <w:rPr>
          <w:rFonts w:ascii="宋体" w:eastAsia="宋体" w:hAnsi="宋体" w:hint="eastAsia"/>
          <w:sz w:val="24"/>
          <w:szCs w:val="24"/>
          <w:lang w:eastAsia="zh-CN"/>
        </w:rPr>
        <w:t>氧</w:t>
      </w:r>
      <w:r w:rsidR="00B25B70" w:rsidRPr="00B25B70">
        <w:rPr>
          <w:rFonts w:ascii="宋体" w:eastAsia="宋体" w:hAnsi="宋体" w:hint="eastAsia"/>
          <w:sz w:val="24"/>
          <w:szCs w:val="24"/>
          <w:lang w:eastAsia="zh-CN"/>
        </w:rPr>
        <w:t>饱和度</w:t>
      </w:r>
      <w:r w:rsidR="001B423B">
        <w:rPr>
          <w:rFonts w:ascii="宋体" w:eastAsia="宋体" w:hAnsi="宋体" w:hint="eastAsia"/>
          <w:sz w:val="24"/>
          <w:szCs w:val="24"/>
          <w:lang w:eastAsia="zh-CN"/>
        </w:rPr>
        <w:t>数据。所以</w:t>
      </w:r>
      <w:r w:rsidRPr="00CC332E">
        <w:rPr>
          <w:rFonts w:ascii="宋体" w:eastAsia="宋体" w:hAnsi="宋体" w:hint="eastAsia"/>
          <w:sz w:val="24"/>
          <w:szCs w:val="24"/>
          <w:lang w:eastAsia="zh-CN"/>
        </w:rPr>
        <w:t>我们决定采用单独的血氧传感器模块，并搭配一个简单易用的开发板的方案。</w:t>
      </w:r>
    </w:p>
    <w:p w14:paraId="74E3B48F" w14:textId="5EEF3F5F" w:rsidR="00A77C73" w:rsidRPr="00CC332E" w:rsidRDefault="00A77C73" w:rsidP="00CC7DF3">
      <w:pPr>
        <w:spacing w:beforeLines="100" w:before="240" w:afterLines="100" w:after="240"/>
        <w:ind w:leftChars="27" w:left="59" w:firstLineChars="185" w:firstLine="444"/>
        <w:jc w:val="both"/>
        <w:rPr>
          <w:rFonts w:ascii="宋体" w:eastAsia="宋体" w:hAnsi="宋体"/>
          <w:sz w:val="24"/>
          <w:szCs w:val="24"/>
          <w:lang w:eastAsia="zh-CN"/>
        </w:rPr>
      </w:pPr>
      <w:r w:rsidRPr="00A77C73">
        <w:rPr>
          <w:rFonts w:ascii="宋体" w:eastAsia="宋体" w:hAnsi="宋体"/>
          <w:sz w:val="24"/>
          <w:szCs w:val="24"/>
          <w:lang w:eastAsia="zh-CN"/>
        </w:rPr>
        <w:t>We investigated and compared a variety of oximetry application models, which were divided into three main categories: traditional oximetry sensor modules, oximetry on smart wearable devices, and medical fingertips or ear-clip oximetry devices. Because oximetry on smart wearable devices and the fingertips or ear-clip medical oximetry devices are closed devices, real-time oxygen saturation data for secondary development cannot be obtained. Therefore, we decided to use a separate blood oxygen sensor module with a simple and easy-to-use development board.</w:t>
      </w:r>
    </w:p>
    <w:p w14:paraId="3EBF2F6D" w14:textId="124AC842" w:rsidR="008C2F22" w:rsidRDefault="00FF1137"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我们选择采用</w:t>
      </w:r>
      <w:r w:rsidRPr="00AE4E53">
        <w:rPr>
          <w:rFonts w:ascii="Times New Roman" w:eastAsia="宋体" w:hAnsi="Times New Roman" w:cs="Times New Roman"/>
          <w:sz w:val="24"/>
          <w:szCs w:val="24"/>
          <w:lang w:eastAsia="zh-CN"/>
        </w:rPr>
        <w:t>M5Stack</w:t>
      </w:r>
      <w:r w:rsidRPr="00CC332E">
        <w:rPr>
          <w:rFonts w:ascii="宋体" w:eastAsia="宋体" w:hAnsi="宋体" w:hint="eastAsia"/>
          <w:sz w:val="24"/>
          <w:szCs w:val="24"/>
          <w:lang w:eastAsia="zh-CN"/>
        </w:rPr>
        <w:t>厂商的</w:t>
      </w:r>
      <w:r w:rsidR="00FF33AD" w:rsidRPr="00AE4E53">
        <w:rPr>
          <w:rFonts w:ascii="Times New Roman" w:eastAsia="宋体" w:hAnsi="Times New Roman" w:cs="Times New Roman"/>
          <w:sz w:val="24"/>
          <w:szCs w:val="24"/>
          <w:lang w:eastAsia="zh-CN"/>
        </w:rPr>
        <w:t>Stick</w:t>
      </w:r>
      <w:r w:rsidRPr="00AE4E53">
        <w:rPr>
          <w:rFonts w:ascii="Times New Roman" w:eastAsia="宋体" w:hAnsi="Times New Roman" w:cs="Times New Roman"/>
          <w:sz w:val="24"/>
          <w:szCs w:val="24"/>
          <w:lang w:eastAsia="zh-CN"/>
        </w:rPr>
        <w:t xml:space="preserve"> C+</w:t>
      </w:r>
      <w:r w:rsidRPr="00CC332E">
        <w:rPr>
          <w:rFonts w:ascii="宋体" w:eastAsia="宋体" w:hAnsi="宋体" w:hint="eastAsia"/>
          <w:sz w:val="24"/>
          <w:szCs w:val="24"/>
          <w:lang w:eastAsia="zh-CN"/>
        </w:rPr>
        <w:t>开发板，搭载</w:t>
      </w:r>
      <w:r w:rsidRPr="00AE4E53">
        <w:rPr>
          <w:rFonts w:ascii="Times New Roman" w:eastAsia="宋体" w:hAnsi="Times New Roman" w:cs="Times New Roman"/>
          <w:sz w:val="24"/>
          <w:szCs w:val="24"/>
          <w:lang w:eastAsia="zh-CN"/>
        </w:rPr>
        <w:t>M5Stack MAX30100</w:t>
      </w:r>
      <w:r w:rsidRPr="00CC332E">
        <w:rPr>
          <w:rFonts w:ascii="宋体" w:eastAsia="宋体" w:hAnsi="宋体" w:hint="eastAsia"/>
          <w:sz w:val="24"/>
          <w:szCs w:val="24"/>
          <w:lang w:eastAsia="zh-CN"/>
        </w:rPr>
        <w:t>血氧心率模块作为血氧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数据采集模块。</w:t>
      </w:r>
      <w:r w:rsidRPr="00AE4E53">
        <w:rPr>
          <w:rFonts w:ascii="Times New Roman" w:eastAsia="宋体" w:hAnsi="Times New Roman" w:cs="Times New Roman"/>
          <w:sz w:val="24"/>
          <w:szCs w:val="24"/>
          <w:lang w:eastAsia="zh-CN"/>
        </w:rPr>
        <w:t>M5Stack</w:t>
      </w:r>
      <w:r w:rsidRPr="00CC332E">
        <w:rPr>
          <w:rFonts w:ascii="宋体" w:eastAsia="宋体" w:hAnsi="宋体" w:hint="eastAsia"/>
          <w:sz w:val="24"/>
          <w:szCs w:val="24"/>
          <w:lang w:eastAsia="zh-CN"/>
        </w:rPr>
        <w:t xml:space="preserve"> 产品的主要特点，是能够像乐高一样，即插即</w:t>
      </w:r>
      <w:proofErr w:type="gramStart"/>
      <w:r w:rsidRPr="00CC332E">
        <w:rPr>
          <w:rFonts w:ascii="宋体" w:eastAsia="宋体" w:hAnsi="宋体" w:hint="eastAsia"/>
          <w:sz w:val="24"/>
          <w:szCs w:val="24"/>
          <w:lang w:eastAsia="zh-CN"/>
        </w:rPr>
        <w:t>用方式</w:t>
      </w:r>
      <w:proofErr w:type="gramEnd"/>
      <w:r w:rsidRPr="00CC332E">
        <w:rPr>
          <w:rFonts w:ascii="宋体" w:eastAsia="宋体" w:hAnsi="宋体" w:hint="eastAsia"/>
          <w:sz w:val="24"/>
          <w:szCs w:val="24"/>
          <w:lang w:eastAsia="zh-CN"/>
        </w:rPr>
        <w:t>快速搭建自己的组件体，而且相对于传统开发板的简单功能验证，</w:t>
      </w:r>
      <w:r w:rsidRPr="00AE4E53">
        <w:rPr>
          <w:rFonts w:ascii="Times New Roman" w:eastAsia="宋体" w:hAnsi="Times New Roman" w:cs="Times New Roman"/>
          <w:sz w:val="24"/>
          <w:szCs w:val="24"/>
          <w:lang w:eastAsia="zh-CN"/>
        </w:rPr>
        <w:t>M5Stack</w:t>
      </w:r>
      <w:r w:rsidRPr="00CC332E">
        <w:rPr>
          <w:rFonts w:ascii="宋体" w:eastAsia="宋体" w:hAnsi="宋体" w:hint="eastAsia"/>
          <w:sz w:val="24"/>
          <w:szCs w:val="24"/>
          <w:lang w:eastAsia="zh-CN"/>
        </w:rPr>
        <w:t>更具备产品化特征</w:t>
      </w:r>
      <w:r w:rsidR="001B423B">
        <w:rPr>
          <w:rFonts w:ascii="宋体" w:eastAsia="宋体" w:hAnsi="宋体" w:hint="eastAsia"/>
          <w:sz w:val="24"/>
          <w:szCs w:val="24"/>
          <w:lang w:eastAsia="zh-CN"/>
        </w:rPr>
        <w:t>。</w:t>
      </w:r>
    </w:p>
    <w:p w14:paraId="59F150FC" w14:textId="53489D60" w:rsidR="00A0144A" w:rsidRDefault="00A0144A" w:rsidP="00CC7DF3">
      <w:pPr>
        <w:spacing w:beforeLines="100" w:before="240" w:afterLines="100" w:after="240"/>
        <w:ind w:leftChars="27" w:left="59" w:firstLineChars="185" w:firstLine="444"/>
        <w:jc w:val="both"/>
        <w:rPr>
          <w:rFonts w:ascii="宋体" w:eastAsia="宋体" w:hAnsi="宋体"/>
          <w:sz w:val="24"/>
          <w:szCs w:val="24"/>
          <w:lang w:eastAsia="zh-CN"/>
        </w:rPr>
      </w:pPr>
      <w:r w:rsidRPr="00A0144A">
        <w:rPr>
          <w:rFonts w:ascii="宋体" w:eastAsia="宋体" w:hAnsi="宋体"/>
          <w:sz w:val="24"/>
          <w:szCs w:val="24"/>
          <w:lang w:eastAsia="zh-CN"/>
        </w:rPr>
        <w:t>We chose the M5Stack Stick C+ development board with the M5Stack MAX30100 Oximetry Heart Rate module as the oximetry data acquisition module. The main feature of the M5Stack product is the ability to quickly build components in a plug-and-play manner, just like Lego, and it is more product-oriented than the simple functional verification of traditional development boards.</w:t>
      </w:r>
    </w:p>
    <w:p w14:paraId="478B2C7C" w14:textId="3B28D509" w:rsidR="001B423B" w:rsidRDefault="00FF1137" w:rsidP="00CC7DF3">
      <w:pPr>
        <w:spacing w:beforeLines="100" w:before="240" w:afterLines="100" w:after="240"/>
        <w:ind w:leftChars="27" w:left="59" w:firstLineChars="185" w:firstLine="444"/>
        <w:jc w:val="both"/>
        <w:rPr>
          <w:rFonts w:ascii="宋体" w:eastAsia="宋体" w:hAnsi="宋体"/>
          <w:sz w:val="24"/>
          <w:szCs w:val="24"/>
          <w:lang w:eastAsia="zh-CN"/>
        </w:rPr>
      </w:pPr>
      <w:r w:rsidRPr="00AE4E53">
        <w:rPr>
          <w:rFonts w:ascii="Times New Roman" w:eastAsia="宋体" w:hAnsi="Times New Roman" w:cs="Times New Roman"/>
          <w:sz w:val="24"/>
          <w:szCs w:val="24"/>
          <w:lang w:eastAsia="zh-CN"/>
        </w:rPr>
        <w:t>M5Stack Max30100</w:t>
      </w:r>
      <w:r w:rsidR="001B423B">
        <w:rPr>
          <w:rFonts w:ascii="宋体" w:eastAsia="宋体" w:hAnsi="宋体" w:hint="eastAsia"/>
          <w:sz w:val="24"/>
          <w:szCs w:val="24"/>
          <w:lang w:eastAsia="zh-CN"/>
        </w:rPr>
        <w:t>血氧传感器</w:t>
      </w:r>
      <w:r w:rsidRPr="00CC332E">
        <w:rPr>
          <w:rFonts w:ascii="宋体" w:eastAsia="宋体" w:hAnsi="宋体" w:hint="eastAsia"/>
          <w:sz w:val="24"/>
          <w:szCs w:val="24"/>
          <w:lang w:eastAsia="zh-CN"/>
        </w:rPr>
        <w:t>如图1</w:t>
      </w:r>
      <w:r w:rsidR="001B423B">
        <w:rPr>
          <w:rFonts w:ascii="宋体" w:eastAsia="宋体" w:hAnsi="宋体" w:hint="eastAsia"/>
          <w:sz w:val="24"/>
          <w:szCs w:val="24"/>
          <w:lang w:eastAsia="zh-CN"/>
        </w:rPr>
        <w:t>所示。</w:t>
      </w:r>
    </w:p>
    <w:p w14:paraId="28817DC8" w14:textId="45AE4EE8" w:rsidR="00B0757A" w:rsidRDefault="00B0757A"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Times New Roman" w:eastAsia="宋体" w:hAnsi="Times New Roman" w:cs="Times New Roman"/>
          <w:sz w:val="24"/>
          <w:szCs w:val="24"/>
          <w:lang w:eastAsia="zh-CN"/>
        </w:rPr>
        <w:t xml:space="preserve">Figure 1: </w:t>
      </w:r>
      <w:r w:rsidRPr="00AE4E53">
        <w:rPr>
          <w:rFonts w:ascii="Times New Roman" w:eastAsia="宋体" w:hAnsi="Times New Roman" w:cs="Times New Roman"/>
          <w:sz w:val="24"/>
          <w:szCs w:val="24"/>
          <w:lang w:eastAsia="zh-CN"/>
        </w:rPr>
        <w:t>M5Stack Max30100</w:t>
      </w:r>
      <w:r>
        <w:rPr>
          <w:rFonts w:ascii="Times New Roman" w:eastAsia="宋体" w:hAnsi="Times New Roman" w:cs="Times New Roman"/>
          <w:sz w:val="24"/>
          <w:szCs w:val="24"/>
          <w:lang w:eastAsia="zh-CN"/>
        </w:rPr>
        <w:t xml:space="preserve"> </w:t>
      </w:r>
      <w:r w:rsidRPr="00B0757A">
        <w:rPr>
          <w:rFonts w:ascii="宋体" w:eastAsia="宋体" w:hAnsi="宋体"/>
          <w:sz w:val="24"/>
          <w:szCs w:val="24"/>
          <w:lang w:eastAsia="zh-CN"/>
        </w:rPr>
        <w:t>pulse oximetry and heart-rate sensor</w:t>
      </w:r>
    </w:p>
    <w:p w14:paraId="41365A41" w14:textId="247B6B24" w:rsidR="00FF1137" w:rsidRDefault="00FF1137"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目前无创脉搏血氧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测量</w:t>
      </w:r>
      <w:r w:rsidR="001B423B">
        <w:rPr>
          <w:rFonts w:ascii="宋体" w:eastAsia="宋体" w:hAnsi="宋体" w:hint="eastAsia"/>
          <w:sz w:val="24"/>
          <w:szCs w:val="24"/>
          <w:lang w:eastAsia="zh-CN"/>
        </w:rPr>
        <w:t>技术主要分为透射式双波长脉搏血氧</w:t>
      </w:r>
      <w:r w:rsidR="00B25B70" w:rsidRPr="00B25B70">
        <w:rPr>
          <w:rFonts w:ascii="宋体" w:eastAsia="宋体" w:hAnsi="宋体" w:hint="eastAsia"/>
          <w:sz w:val="24"/>
          <w:szCs w:val="24"/>
          <w:lang w:eastAsia="zh-CN"/>
        </w:rPr>
        <w:t>饱和度</w:t>
      </w:r>
      <w:r w:rsidR="001B423B">
        <w:rPr>
          <w:rFonts w:ascii="宋体" w:eastAsia="宋体" w:hAnsi="宋体" w:hint="eastAsia"/>
          <w:sz w:val="24"/>
          <w:szCs w:val="24"/>
          <w:lang w:eastAsia="zh-CN"/>
        </w:rPr>
        <w:t>检测和反射式双波长脉搏血氧</w:t>
      </w:r>
      <w:r w:rsidR="00B25B70" w:rsidRPr="00B25B70">
        <w:rPr>
          <w:rFonts w:ascii="宋体" w:eastAsia="宋体" w:hAnsi="宋体" w:hint="eastAsia"/>
          <w:sz w:val="24"/>
          <w:szCs w:val="24"/>
          <w:lang w:eastAsia="zh-CN"/>
        </w:rPr>
        <w:t>饱和度</w:t>
      </w:r>
      <w:r w:rsidR="001B423B">
        <w:rPr>
          <w:rFonts w:ascii="宋体" w:eastAsia="宋体" w:hAnsi="宋体" w:hint="eastAsia"/>
          <w:sz w:val="24"/>
          <w:szCs w:val="24"/>
          <w:lang w:eastAsia="zh-CN"/>
        </w:rPr>
        <w:t>检测，后者</w:t>
      </w:r>
      <w:r w:rsidRPr="00CC332E">
        <w:rPr>
          <w:rFonts w:ascii="宋体" w:eastAsia="宋体" w:hAnsi="宋体" w:hint="eastAsia"/>
          <w:sz w:val="24"/>
          <w:szCs w:val="24"/>
          <w:lang w:eastAsia="zh-CN"/>
        </w:rPr>
        <w:t>光斑强，易于观察。</w:t>
      </w:r>
      <w:r w:rsidR="001B423B">
        <w:rPr>
          <w:rFonts w:ascii="宋体" w:eastAsia="宋体" w:hAnsi="宋体" w:hint="eastAsia"/>
          <w:sz w:val="24"/>
          <w:szCs w:val="24"/>
          <w:lang w:eastAsia="zh-CN"/>
        </w:rPr>
        <w:t>由于</w:t>
      </w:r>
      <w:r w:rsidRPr="00CC332E">
        <w:rPr>
          <w:rFonts w:ascii="宋体" w:eastAsia="宋体" w:hAnsi="宋体" w:hint="eastAsia"/>
          <w:sz w:val="24"/>
          <w:szCs w:val="24"/>
          <w:lang w:eastAsia="zh-CN"/>
        </w:rPr>
        <w:t>我们的系统需要通过夹在测量者手指上进行测量，我们选择反</w:t>
      </w:r>
      <w:r w:rsidR="008C2F22">
        <w:rPr>
          <w:rFonts w:ascii="宋体" w:eastAsia="宋体" w:hAnsi="宋体" w:hint="eastAsia"/>
          <w:sz w:val="24"/>
          <w:szCs w:val="24"/>
          <w:lang w:eastAsia="zh-CN"/>
        </w:rPr>
        <w:t>射式血氧传感器。</w:t>
      </w:r>
      <w:r w:rsidRPr="00CC332E">
        <w:rPr>
          <w:rFonts w:ascii="宋体" w:eastAsia="宋体" w:hAnsi="宋体" w:hint="eastAsia"/>
          <w:sz w:val="24"/>
          <w:szCs w:val="24"/>
          <w:lang w:eastAsia="zh-CN"/>
        </w:rPr>
        <w:t>M5Stack MAX30100 是一款集成有脉搏血</w:t>
      </w:r>
      <w:proofErr w:type="gramStart"/>
      <w:r w:rsidRPr="00CC332E">
        <w:rPr>
          <w:rFonts w:ascii="宋体" w:eastAsia="宋体" w:hAnsi="宋体" w:hint="eastAsia"/>
          <w:sz w:val="24"/>
          <w:szCs w:val="24"/>
          <w:lang w:eastAsia="zh-CN"/>
        </w:rPr>
        <w:t>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仪和</w:t>
      </w:r>
      <w:proofErr w:type="gramEnd"/>
      <w:r w:rsidRPr="00CC332E">
        <w:rPr>
          <w:rFonts w:ascii="宋体" w:eastAsia="宋体" w:hAnsi="宋体" w:hint="eastAsia"/>
          <w:sz w:val="24"/>
          <w:szCs w:val="24"/>
          <w:lang w:eastAsia="zh-CN"/>
        </w:rPr>
        <w:t>心率监测传感器的模块。该器件有两个LED发出红外光</w:t>
      </w:r>
      <w:r w:rsidR="008C2F22">
        <w:rPr>
          <w:rFonts w:ascii="宋体" w:eastAsia="宋体" w:hAnsi="宋体" w:hint="eastAsia"/>
          <w:sz w:val="24"/>
          <w:szCs w:val="24"/>
          <w:lang w:eastAsia="zh-CN"/>
        </w:rPr>
        <w:t>，一个光电探测器用来测量反射回来的光，</w:t>
      </w:r>
      <w:r w:rsidRPr="00CC332E">
        <w:rPr>
          <w:rFonts w:ascii="宋体" w:eastAsia="宋体" w:hAnsi="宋体" w:hint="eastAsia"/>
          <w:sz w:val="24"/>
          <w:szCs w:val="24"/>
          <w:lang w:eastAsia="zh-CN"/>
        </w:rPr>
        <w:t>可测量氧合血红蛋白（HBO2）和血红蛋白（HB）对红外光的吸收量，</w:t>
      </w:r>
      <w:r w:rsidR="008C2F22">
        <w:rPr>
          <w:rFonts w:ascii="宋体" w:eastAsia="宋体" w:hAnsi="宋体" w:hint="eastAsia"/>
          <w:sz w:val="24"/>
          <w:szCs w:val="24"/>
          <w:lang w:eastAsia="zh-CN"/>
        </w:rPr>
        <w:t>以</w:t>
      </w:r>
      <w:r w:rsidRPr="00CC332E">
        <w:rPr>
          <w:rFonts w:ascii="宋体" w:eastAsia="宋体" w:hAnsi="宋体" w:hint="eastAsia"/>
          <w:sz w:val="24"/>
          <w:szCs w:val="24"/>
          <w:lang w:eastAsia="zh-CN"/>
        </w:rPr>
        <w:t>检测血氧饱和度。其优化的光学器件和低噪声模拟信号处理器，让MAX30100 在血氧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检测上，采集数据上表现优良。</w:t>
      </w:r>
    </w:p>
    <w:p w14:paraId="594FAEA2" w14:textId="77777777" w:rsidR="002875B3" w:rsidRPr="002875B3" w:rsidRDefault="002875B3" w:rsidP="002875B3">
      <w:pPr>
        <w:spacing w:beforeLines="100" w:before="240" w:afterLines="100" w:after="240"/>
        <w:ind w:leftChars="27" w:left="59" w:firstLineChars="185" w:firstLine="444"/>
        <w:jc w:val="both"/>
        <w:rPr>
          <w:rFonts w:ascii="宋体" w:eastAsia="宋体" w:hAnsi="宋体"/>
          <w:sz w:val="24"/>
          <w:szCs w:val="24"/>
          <w:lang w:eastAsia="zh-CN"/>
        </w:rPr>
      </w:pPr>
      <w:r w:rsidRPr="002875B3">
        <w:rPr>
          <w:rFonts w:ascii="宋体" w:eastAsia="宋体" w:hAnsi="宋体"/>
          <w:sz w:val="24"/>
          <w:szCs w:val="24"/>
          <w:lang w:eastAsia="zh-CN"/>
        </w:rPr>
        <w:t>Current non-invasive pulse oximetry technologies are divided into transmissive dual-wavelength pulse oximetry and reflective dual-wavelength pulse oximetry, with the latter having a strong light spot and being easy to observe. Since our system requires measurements to be taken by clipping on the finger of the measurer, we chose a reflective oxygen sensor.</w:t>
      </w:r>
    </w:p>
    <w:p w14:paraId="60EB6B38" w14:textId="77777777" w:rsidR="002875B3" w:rsidRPr="002875B3" w:rsidRDefault="002875B3" w:rsidP="002875B3">
      <w:pPr>
        <w:spacing w:beforeLines="100" w:before="240" w:afterLines="100" w:after="240"/>
        <w:ind w:leftChars="27" w:left="59" w:firstLineChars="185" w:firstLine="444"/>
        <w:jc w:val="both"/>
        <w:rPr>
          <w:rFonts w:ascii="宋体" w:eastAsia="宋体" w:hAnsi="宋体"/>
          <w:sz w:val="24"/>
          <w:szCs w:val="24"/>
          <w:lang w:eastAsia="zh-CN"/>
        </w:rPr>
      </w:pPr>
    </w:p>
    <w:p w14:paraId="2DCA01E5" w14:textId="427D328A" w:rsidR="002875B3" w:rsidRPr="00CC332E" w:rsidRDefault="002875B3" w:rsidP="002875B3">
      <w:pPr>
        <w:spacing w:beforeLines="100" w:before="240" w:afterLines="100" w:after="240"/>
        <w:ind w:leftChars="27" w:left="59" w:firstLineChars="185" w:firstLine="444"/>
        <w:jc w:val="both"/>
        <w:rPr>
          <w:rFonts w:ascii="宋体" w:eastAsia="宋体" w:hAnsi="宋体"/>
          <w:sz w:val="24"/>
          <w:szCs w:val="24"/>
          <w:lang w:eastAsia="zh-CN"/>
        </w:rPr>
      </w:pPr>
      <w:r w:rsidRPr="002875B3">
        <w:rPr>
          <w:rFonts w:ascii="宋体" w:eastAsia="宋体" w:hAnsi="宋体"/>
          <w:sz w:val="24"/>
          <w:szCs w:val="24"/>
          <w:lang w:eastAsia="zh-CN"/>
        </w:rPr>
        <w:t xml:space="preserve">The M5Stack MAX30100 is a module with an integrated pulse oximeter and heart rate monitoring sensor. The device has two LEDs emitting infrared light and a photodetector </w:t>
      </w:r>
      <w:r w:rsidRPr="002875B3">
        <w:rPr>
          <w:rFonts w:ascii="宋体" w:eastAsia="宋体" w:hAnsi="宋体"/>
          <w:sz w:val="24"/>
          <w:szCs w:val="24"/>
          <w:lang w:eastAsia="zh-CN"/>
        </w:rPr>
        <w:lastRenderedPageBreak/>
        <w:t>to detect the reflected light, which measures the amount of infrared light absorbed by oxyhemoglobin (HBO2) and hemoglobin (HB) to detect blood oxygen saturation. The MAX30100's optimized optics and low-noise analog signal processor make it an ideal device for measuring blood oxygen saturation and collecting data.</w:t>
      </w:r>
    </w:p>
    <w:p w14:paraId="5D3134D8" w14:textId="779EB7D6" w:rsidR="00FF1137" w:rsidRDefault="00FF1137"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 xml:space="preserve">M5Stack </w:t>
      </w:r>
      <w:proofErr w:type="spellStart"/>
      <w:r w:rsidR="009644CA" w:rsidRPr="009644CA">
        <w:rPr>
          <w:rFonts w:ascii="宋体" w:eastAsia="宋体" w:hAnsi="宋体"/>
          <w:sz w:val="24"/>
          <w:szCs w:val="24"/>
          <w:lang w:eastAsia="zh-CN"/>
        </w:rPr>
        <w:t>Stick</w:t>
      </w:r>
      <w:r w:rsidRPr="00CC332E">
        <w:rPr>
          <w:rFonts w:ascii="宋体" w:eastAsia="宋体" w:hAnsi="宋体" w:hint="eastAsia"/>
          <w:sz w:val="24"/>
          <w:szCs w:val="24"/>
          <w:lang w:eastAsia="zh-CN"/>
        </w:rPr>
        <w:t>C</w:t>
      </w:r>
      <w:proofErr w:type="spellEnd"/>
      <w:r w:rsidRPr="00CC332E">
        <w:rPr>
          <w:rFonts w:ascii="宋体" w:eastAsia="宋体" w:hAnsi="宋体" w:hint="eastAsia"/>
          <w:sz w:val="24"/>
          <w:szCs w:val="24"/>
          <w:lang w:eastAsia="zh-CN"/>
        </w:rPr>
        <w:t>+是一款迷你的IoT</w:t>
      </w:r>
      <w:r w:rsidR="008C2F22">
        <w:rPr>
          <w:rFonts w:ascii="宋体" w:eastAsia="宋体" w:hAnsi="宋体" w:hint="eastAsia"/>
          <w:sz w:val="24"/>
          <w:szCs w:val="24"/>
          <w:lang w:eastAsia="zh-CN"/>
        </w:rPr>
        <w:t>开发板，</w:t>
      </w:r>
      <w:r w:rsidRPr="00CC332E">
        <w:rPr>
          <w:rFonts w:ascii="宋体" w:eastAsia="宋体" w:hAnsi="宋体" w:hint="eastAsia"/>
          <w:sz w:val="24"/>
          <w:szCs w:val="24"/>
          <w:lang w:eastAsia="zh-CN"/>
        </w:rPr>
        <w:t xml:space="preserve">集成 ESP32 芯片,具备Wi-Fi </w:t>
      </w:r>
      <w:r w:rsidR="008C2F22">
        <w:rPr>
          <w:rFonts w:ascii="宋体" w:eastAsia="宋体" w:hAnsi="宋体" w:hint="eastAsia"/>
          <w:sz w:val="24"/>
          <w:szCs w:val="24"/>
          <w:lang w:eastAsia="zh-CN"/>
        </w:rPr>
        <w:t>功能，</w:t>
      </w:r>
      <w:r w:rsidRPr="00CC332E">
        <w:rPr>
          <w:rFonts w:ascii="宋体" w:eastAsia="宋体" w:hAnsi="宋体" w:hint="eastAsia"/>
          <w:sz w:val="24"/>
          <w:szCs w:val="24"/>
          <w:lang w:eastAsia="zh-CN"/>
        </w:rPr>
        <w:t>能够快速地搭建功能原型，简化的开发过</w:t>
      </w:r>
      <w:r w:rsidR="008C2F22">
        <w:rPr>
          <w:rFonts w:ascii="宋体" w:eastAsia="宋体" w:hAnsi="宋体" w:hint="eastAsia"/>
          <w:sz w:val="24"/>
          <w:szCs w:val="24"/>
          <w:lang w:eastAsia="zh-CN"/>
        </w:rPr>
        <w:t>程，</w:t>
      </w:r>
      <w:r w:rsidRPr="00CC332E">
        <w:rPr>
          <w:rFonts w:ascii="宋体" w:eastAsia="宋体" w:hAnsi="宋体" w:hint="eastAsia"/>
          <w:sz w:val="24"/>
          <w:szCs w:val="24"/>
          <w:lang w:eastAsia="zh-CN"/>
        </w:rPr>
        <w:t>并且有着丰富开源代码和活跃的论坛社区，有着丰富的开源资源，可以加速整个研究过程。</w:t>
      </w:r>
    </w:p>
    <w:p w14:paraId="1EFF7917" w14:textId="44AEF874" w:rsidR="00157524" w:rsidRDefault="00157524" w:rsidP="00CC7DF3">
      <w:pPr>
        <w:spacing w:beforeLines="100" w:before="240" w:afterLines="100" w:after="240"/>
        <w:ind w:leftChars="27" w:left="59" w:firstLineChars="185" w:firstLine="444"/>
        <w:jc w:val="both"/>
        <w:rPr>
          <w:rFonts w:ascii="宋体" w:eastAsia="宋体" w:hAnsi="宋体"/>
          <w:sz w:val="24"/>
          <w:szCs w:val="24"/>
          <w:lang w:eastAsia="zh-CN"/>
        </w:rPr>
      </w:pPr>
      <w:r w:rsidRPr="00157524">
        <w:rPr>
          <w:rFonts w:ascii="宋体" w:eastAsia="宋体" w:hAnsi="宋体"/>
          <w:sz w:val="24"/>
          <w:szCs w:val="24"/>
          <w:lang w:eastAsia="zh-CN"/>
        </w:rPr>
        <w:t xml:space="preserve">The M5Stack </w:t>
      </w:r>
      <w:proofErr w:type="spellStart"/>
      <w:r w:rsidRPr="00157524">
        <w:rPr>
          <w:rFonts w:ascii="宋体" w:eastAsia="宋体" w:hAnsi="宋体"/>
          <w:sz w:val="24"/>
          <w:szCs w:val="24"/>
          <w:lang w:eastAsia="zh-CN"/>
        </w:rPr>
        <w:t>StickC</w:t>
      </w:r>
      <w:proofErr w:type="spellEnd"/>
      <w:r w:rsidRPr="00157524">
        <w:rPr>
          <w:rFonts w:ascii="宋体" w:eastAsia="宋体" w:hAnsi="宋体"/>
          <w:sz w:val="24"/>
          <w:szCs w:val="24"/>
          <w:lang w:eastAsia="zh-CN"/>
        </w:rPr>
        <w:t xml:space="preserve">+ is a mini IoT development board with an integrated ESP32 chip, Wi-Fi capability to quickly build functional prototypes and simplify the development process. With rich </w:t>
      </w:r>
      <w:proofErr w:type="gramStart"/>
      <w:r w:rsidRPr="00157524">
        <w:rPr>
          <w:rFonts w:ascii="宋体" w:eastAsia="宋体" w:hAnsi="宋体"/>
          <w:sz w:val="24"/>
          <w:szCs w:val="24"/>
          <w:lang w:eastAsia="zh-CN"/>
        </w:rPr>
        <w:t>open source</w:t>
      </w:r>
      <w:proofErr w:type="gramEnd"/>
      <w:r w:rsidRPr="00157524">
        <w:rPr>
          <w:rFonts w:ascii="宋体" w:eastAsia="宋体" w:hAnsi="宋体"/>
          <w:sz w:val="24"/>
          <w:szCs w:val="24"/>
          <w:lang w:eastAsia="zh-CN"/>
        </w:rPr>
        <w:t xml:space="preserve"> code and an active forum community, it provides a wealth of open source resources to accelerate research and development.</w:t>
      </w:r>
    </w:p>
    <w:p w14:paraId="43C53C61" w14:textId="6C0DF74B" w:rsidR="008C2F22" w:rsidRDefault="008C2F22"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 xml:space="preserve">M5Stack </w:t>
      </w:r>
      <w:proofErr w:type="spellStart"/>
      <w:r w:rsidR="009644CA" w:rsidRPr="009644CA">
        <w:rPr>
          <w:rFonts w:ascii="宋体" w:eastAsia="宋体" w:hAnsi="宋体"/>
          <w:sz w:val="24"/>
          <w:szCs w:val="24"/>
          <w:lang w:eastAsia="zh-CN"/>
        </w:rPr>
        <w:t>Stick</w:t>
      </w:r>
      <w:r w:rsidRPr="00CC332E">
        <w:rPr>
          <w:rFonts w:ascii="宋体" w:eastAsia="宋体" w:hAnsi="宋体" w:hint="eastAsia"/>
          <w:sz w:val="24"/>
          <w:szCs w:val="24"/>
          <w:lang w:eastAsia="zh-CN"/>
        </w:rPr>
        <w:t>C</w:t>
      </w:r>
      <w:proofErr w:type="spellEnd"/>
      <w:r w:rsidRPr="00CC332E">
        <w:rPr>
          <w:rFonts w:ascii="宋体" w:eastAsia="宋体" w:hAnsi="宋体" w:hint="eastAsia"/>
          <w:sz w:val="24"/>
          <w:szCs w:val="24"/>
          <w:lang w:eastAsia="zh-CN"/>
        </w:rPr>
        <w:t>+</w:t>
      </w:r>
      <w:r>
        <w:rPr>
          <w:rFonts w:ascii="宋体" w:eastAsia="宋体" w:hAnsi="宋体" w:hint="eastAsia"/>
          <w:sz w:val="24"/>
          <w:szCs w:val="24"/>
          <w:lang w:eastAsia="zh-CN"/>
        </w:rPr>
        <w:t>开发板</w:t>
      </w:r>
      <w:r w:rsidRPr="00CC332E">
        <w:rPr>
          <w:rFonts w:ascii="宋体" w:eastAsia="宋体" w:hAnsi="宋体" w:hint="eastAsia"/>
          <w:sz w:val="24"/>
          <w:szCs w:val="24"/>
          <w:lang w:eastAsia="zh-CN"/>
        </w:rPr>
        <w:t>如图2所示</w:t>
      </w:r>
      <w:r>
        <w:rPr>
          <w:rFonts w:ascii="宋体" w:eastAsia="宋体" w:hAnsi="宋体" w:hint="eastAsia"/>
          <w:sz w:val="24"/>
          <w:szCs w:val="24"/>
          <w:lang w:eastAsia="zh-CN"/>
        </w:rPr>
        <w:t>。</w:t>
      </w:r>
    </w:p>
    <w:p w14:paraId="6ED4D860" w14:textId="504665EB" w:rsidR="00B0259D" w:rsidRPr="00B0259D" w:rsidRDefault="00B0259D" w:rsidP="00CC7DF3">
      <w:pPr>
        <w:spacing w:beforeLines="100" w:before="240" w:afterLines="100" w:after="240"/>
        <w:ind w:leftChars="27" w:left="59" w:firstLineChars="185" w:firstLine="444"/>
        <w:jc w:val="both"/>
        <w:rPr>
          <w:rFonts w:ascii="宋体" w:eastAsia="PMingLiU" w:hAnsi="宋体"/>
          <w:sz w:val="24"/>
          <w:szCs w:val="24"/>
          <w:lang w:eastAsia="zh-TW"/>
        </w:rPr>
      </w:pPr>
      <w:r>
        <w:rPr>
          <w:rFonts w:ascii="宋体" w:eastAsia="PMingLiU" w:hAnsi="宋体" w:hint="eastAsia"/>
          <w:sz w:val="24"/>
          <w:szCs w:val="24"/>
          <w:lang w:eastAsia="zh-TW"/>
        </w:rPr>
        <w:t>F</w:t>
      </w:r>
      <w:r>
        <w:rPr>
          <w:rFonts w:ascii="宋体" w:eastAsia="PMingLiU" w:hAnsi="宋体"/>
          <w:sz w:val="24"/>
          <w:szCs w:val="24"/>
          <w:lang w:eastAsia="zh-TW"/>
        </w:rPr>
        <w:t xml:space="preserve">igure 2: </w:t>
      </w:r>
      <w:r w:rsidRPr="00CC332E">
        <w:rPr>
          <w:rFonts w:ascii="宋体" w:eastAsia="宋体" w:hAnsi="宋体" w:hint="eastAsia"/>
          <w:sz w:val="24"/>
          <w:szCs w:val="24"/>
          <w:lang w:eastAsia="zh-CN"/>
        </w:rPr>
        <w:t xml:space="preserve">M5Stack </w:t>
      </w:r>
      <w:proofErr w:type="spellStart"/>
      <w:r w:rsidRPr="009644CA">
        <w:rPr>
          <w:rFonts w:ascii="宋体" w:eastAsia="宋体" w:hAnsi="宋体"/>
          <w:sz w:val="24"/>
          <w:szCs w:val="24"/>
          <w:lang w:eastAsia="zh-CN"/>
        </w:rPr>
        <w:t>Stick</w:t>
      </w:r>
      <w:r w:rsidRPr="00CC332E">
        <w:rPr>
          <w:rFonts w:ascii="宋体" w:eastAsia="宋体" w:hAnsi="宋体" w:hint="eastAsia"/>
          <w:sz w:val="24"/>
          <w:szCs w:val="24"/>
          <w:lang w:eastAsia="zh-CN"/>
        </w:rPr>
        <w:t>C</w:t>
      </w:r>
      <w:proofErr w:type="spellEnd"/>
      <w:r w:rsidRPr="00CC332E">
        <w:rPr>
          <w:rFonts w:ascii="宋体" w:eastAsia="宋体" w:hAnsi="宋体" w:hint="eastAsia"/>
          <w:sz w:val="24"/>
          <w:szCs w:val="24"/>
          <w:lang w:eastAsia="zh-CN"/>
        </w:rPr>
        <w:t>+</w:t>
      </w:r>
      <w:r>
        <w:rPr>
          <w:rFonts w:ascii="宋体" w:eastAsia="宋体" w:hAnsi="宋体"/>
          <w:sz w:val="24"/>
          <w:szCs w:val="24"/>
          <w:lang w:eastAsia="zh-CN"/>
        </w:rPr>
        <w:t xml:space="preserve"> </w:t>
      </w:r>
      <w:r w:rsidRPr="00B0259D">
        <w:rPr>
          <w:rFonts w:ascii="宋体" w:eastAsia="PMingLiU" w:hAnsi="宋体"/>
          <w:sz w:val="24"/>
          <w:szCs w:val="24"/>
          <w:lang w:eastAsia="zh-TW"/>
        </w:rPr>
        <w:t>Development Board</w:t>
      </w:r>
    </w:p>
    <w:p w14:paraId="00AA1D06" w14:textId="77777777" w:rsidR="008C2F22" w:rsidRDefault="008C2F22" w:rsidP="00CC7DF3">
      <w:pPr>
        <w:spacing w:beforeLines="100" w:before="240" w:afterLines="100" w:after="240"/>
        <w:ind w:leftChars="27" w:left="59" w:firstLineChars="185" w:firstLine="407"/>
        <w:jc w:val="both"/>
        <w:rPr>
          <w:lang w:eastAsia="zh-CN"/>
        </w:rPr>
      </w:pPr>
    </w:p>
    <w:p w14:paraId="1928231C" w14:textId="117E6636" w:rsidR="008D6D7A" w:rsidRDefault="008C2F22" w:rsidP="00CC7DF3">
      <w:pPr>
        <w:pStyle w:val="a3"/>
        <w:spacing w:beforeLines="100" w:before="240" w:afterLines="100" w:after="240"/>
        <w:ind w:left="154" w:right="150" w:firstLine="413"/>
        <w:jc w:val="both"/>
        <w:rPr>
          <w:lang w:eastAsia="zh-CN"/>
        </w:rPr>
      </w:pPr>
      <w:r>
        <w:rPr>
          <w:rFonts w:hint="eastAsia"/>
          <w:lang w:eastAsia="zh-CN"/>
        </w:rPr>
        <w:tab/>
      </w:r>
      <w:r>
        <w:rPr>
          <w:rFonts w:hint="eastAsia"/>
          <w:lang w:eastAsia="zh-CN"/>
        </w:rPr>
        <w:tab/>
      </w:r>
      <w:r>
        <w:rPr>
          <w:rFonts w:hint="eastAsia"/>
          <w:lang w:eastAsia="zh-CN"/>
        </w:rPr>
        <w:tab/>
      </w:r>
      <w:r w:rsidR="00367EAE">
        <w:rPr>
          <w:noProof/>
        </w:rPr>
        <w:drawing>
          <wp:inline distT="0" distB="0" distL="0" distR="0" wp14:anchorId="23563C51" wp14:editId="2B97346D">
            <wp:extent cx="1294287" cy="1202396"/>
            <wp:effectExtent l="0" t="0" r="127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3968" t="13474" r="10370" b="16236"/>
                    <a:stretch/>
                  </pic:blipFill>
                  <pic:spPr bwMode="auto">
                    <a:xfrm>
                      <a:off x="0" y="0"/>
                      <a:ext cx="1327099" cy="1232879"/>
                    </a:xfrm>
                    <a:prstGeom prst="rect">
                      <a:avLst/>
                    </a:prstGeom>
                    <a:ln>
                      <a:noFill/>
                    </a:ln>
                    <a:extLst>
                      <a:ext uri="{53640926-AAD7-44D8-BBD7-CCE9431645EC}">
                        <a14:shadowObscured xmlns:a14="http://schemas.microsoft.com/office/drawing/2010/main"/>
                      </a:ext>
                    </a:extLst>
                  </pic:spPr>
                </pic:pic>
              </a:graphicData>
            </a:graphic>
          </wp:inline>
        </w:drawing>
      </w:r>
      <w:r>
        <w:rPr>
          <w:rFonts w:hint="eastAsia"/>
          <w:lang w:eastAsia="zh-CN"/>
        </w:rPr>
        <w:tab/>
      </w:r>
      <w:r>
        <w:rPr>
          <w:rFonts w:hint="eastAsia"/>
          <w:lang w:eastAsia="zh-CN"/>
        </w:rPr>
        <w:tab/>
      </w:r>
      <w:r w:rsidR="00FC043E" w:rsidRPr="00B56F80">
        <w:rPr>
          <w:noProof/>
          <w:lang w:eastAsia="zh-CN"/>
        </w:rPr>
        <w:drawing>
          <wp:inline distT="0" distB="0" distL="0" distR="0" wp14:anchorId="296FD6D6" wp14:editId="42918624">
            <wp:extent cx="1422400" cy="1422400"/>
            <wp:effectExtent l="0" t="0" r="0" b="0"/>
            <wp:docPr id="7139" name="图片 7139" descr="查看源图像"/>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查看源图像"/>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27775" cy="1427775"/>
                    </a:xfrm>
                    <a:prstGeom prst="rect">
                      <a:avLst/>
                    </a:prstGeom>
                    <a:noFill/>
                    <a:ln>
                      <a:noFill/>
                    </a:ln>
                  </pic:spPr>
                </pic:pic>
              </a:graphicData>
            </a:graphic>
          </wp:inline>
        </w:drawing>
      </w:r>
    </w:p>
    <w:p w14:paraId="2EACC597" w14:textId="77777777" w:rsidR="00B0259D" w:rsidRPr="00B0259D" w:rsidRDefault="00E3097D" w:rsidP="00B0259D">
      <w:pPr>
        <w:spacing w:beforeLines="100" w:before="240" w:afterLines="100" w:after="240"/>
        <w:ind w:leftChars="27" w:left="59" w:firstLineChars="185" w:firstLine="390"/>
        <w:jc w:val="both"/>
        <w:rPr>
          <w:rFonts w:ascii="宋体" w:eastAsia="PMingLiU" w:hAnsi="宋体"/>
          <w:sz w:val="24"/>
          <w:szCs w:val="24"/>
          <w:lang w:eastAsia="zh-TW"/>
        </w:rPr>
      </w:pPr>
      <w:r w:rsidRPr="001F4765">
        <w:rPr>
          <w:rFonts w:asciiTheme="minorEastAsia" w:hAnsiTheme="minorEastAsia" w:hint="eastAsia"/>
          <w:spacing w:val="1"/>
          <w:sz w:val="21"/>
          <w:szCs w:val="18"/>
          <w:lang w:eastAsia="zh-CN"/>
        </w:rPr>
        <w:t>图1：</w:t>
      </w:r>
      <w:r w:rsidR="008C2F22" w:rsidRPr="001F4765">
        <w:rPr>
          <w:rFonts w:asciiTheme="minorEastAsia" w:hAnsiTheme="minorEastAsia" w:hint="eastAsia"/>
          <w:spacing w:val="1"/>
          <w:sz w:val="21"/>
          <w:szCs w:val="18"/>
          <w:lang w:eastAsia="zh-CN"/>
        </w:rPr>
        <w:t>M</w:t>
      </w:r>
      <w:r w:rsidR="008C2F22" w:rsidRPr="001F4765">
        <w:rPr>
          <w:rFonts w:asciiTheme="minorEastAsia" w:hAnsiTheme="minorEastAsia"/>
          <w:spacing w:val="1"/>
          <w:sz w:val="21"/>
          <w:szCs w:val="18"/>
          <w:lang w:eastAsia="zh-CN"/>
        </w:rPr>
        <w:t xml:space="preserve">5Stack MAX30100 </w:t>
      </w:r>
      <w:r w:rsidR="008C2F22" w:rsidRPr="001F4765">
        <w:rPr>
          <w:rFonts w:asciiTheme="minorEastAsia" w:hAnsiTheme="minorEastAsia" w:hint="eastAsia"/>
          <w:spacing w:val="1"/>
          <w:sz w:val="21"/>
          <w:szCs w:val="18"/>
          <w:lang w:eastAsia="zh-CN"/>
        </w:rPr>
        <w:t>血氧传感器</w:t>
      </w:r>
      <w:r w:rsidR="00096600" w:rsidRPr="00096600">
        <w:rPr>
          <w:rFonts w:asciiTheme="minorEastAsia" w:hAnsiTheme="minorEastAsia"/>
          <w:spacing w:val="1"/>
          <w:sz w:val="21"/>
          <w:szCs w:val="18"/>
          <w:lang w:eastAsia="zh-CN"/>
        </w:rPr>
        <w:t>Figure 1: M5Stack Max30100 pulse oximetry and heart-rate sensor</w:t>
      </w:r>
      <w:r w:rsidR="008C2F22" w:rsidRPr="001F4765">
        <w:rPr>
          <w:rFonts w:asciiTheme="minorEastAsia" w:hAnsiTheme="minorEastAsia" w:hint="eastAsia"/>
          <w:spacing w:val="1"/>
          <w:sz w:val="21"/>
          <w:szCs w:val="18"/>
          <w:lang w:eastAsia="zh-CN"/>
        </w:rPr>
        <w:tab/>
      </w:r>
      <w:r w:rsidR="008C2F22" w:rsidRPr="001F4765">
        <w:rPr>
          <w:rFonts w:asciiTheme="minorEastAsia" w:hAnsiTheme="minorEastAsia" w:hint="eastAsia"/>
          <w:spacing w:val="1"/>
          <w:sz w:val="21"/>
          <w:szCs w:val="18"/>
          <w:lang w:eastAsia="zh-CN"/>
        </w:rPr>
        <w:tab/>
      </w:r>
      <w:r w:rsidR="008C2F22" w:rsidRPr="001F4765">
        <w:rPr>
          <w:rFonts w:asciiTheme="minorEastAsia" w:hAnsiTheme="minorEastAsia" w:hint="eastAsia"/>
          <w:spacing w:val="1"/>
          <w:sz w:val="21"/>
          <w:szCs w:val="18"/>
          <w:lang w:eastAsia="zh-CN"/>
        </w:rPr>
        <w:tab/>
      </w:r>
      <w:r w:rsidRPr="001F4765">
        <w:rPr>
          <w:rFonts w:asciiTheme="minorEastAsia" w:hAnsiTheme="minorEastAsia" w:hint="eastAsia"/>
          <w:spacing w:val="1"/>
          <w:sz w:val="21"/>
          <w:szCs w:val="18"/>
          <w:lang w:eastAsia="zh-CN"/>
        </w:rPr>
        <w:t>图2：</w:t>
      </w:r>
      <w:r w:rsidR="008C2F22" w:rsidRPr="001F4765">
        <w:rPr>
          <w:rFonts w:asciiTheme="minorEastAsia" w:hAnsiTheme="minorEastAsia" w:hint="eastAsia"/>
          <w:spacing w:val="1"/>
          <w:sz w:val="21"/>
          <w:szCs w:val="18"/>
          <w:lang w:eastAsia="zh-CN"/>
        </w:rPr>
        <w:t xml:space="preserve"> M</w:t>
      </w:r>
      <w:r w:rsidR="008C2F22" w:rsidRPr="001F4765">
        <w:rPr>
          <w:rFonts w:asciiTheme="minorEastAsia" w:hAnsiTheme="minorEastAsia"/>
          <w:spacing w:val="1"/>
          <w:sz w:val="21"/>
          <w:szCs w:val="18"/>
          <w:lang w:eastAsia="zh-CN"/>
        </w:rPr>
        <w:t xml:space="preserve">5Stack </w:t>
      </w:r>
      <w:proofErr w:type="spellStart"/>
      <w:r w:rsidR="009644CA" w:rsidRPr="009644CA">
        <w:rPr>
          <w:rFonts w:asciiTheme="minorEastAsia" w:hAnsiTheme="minorEastAsia"/>
          <w:spacing w:val="1"/>
          <w:sz w:val="21"/>
          <w:szCs w:val="18"/>
          <w:lang w:eastAsia="zh-CN"/>
        </w:rPr>
        <w:t>Stick</w:t>
      </w:r>
      <w:r w:rsidR="008C2F22" w:rsidRPr="001F4765">
        <w:rPr>
          <w:rFonts w:asciiTheme="minorEastAsia" w:hAnsiTheme="minorEastAsia"/>
          <w:spacing w:val="1"/>
          <w:sz w:val="21"/>
          <w:szCs w:val="18"/>
          <w:lang w:eastAsia="zh-CN"/>
        </w:rPr>
        <w:t>C</w:t>
      </w:r>
      <w:proofErr w:type="spellEnd"/>
      <w:r w:rsidR="008C2F22" w:rsidRPr="001F4765">
        <w:rPr>
          <w:rFonts w:asciiTheme="minorEastAsia" w:hAnsiTheme="minorEastAsia"/>
          <w:spacing w:val="1"/>
          <w:sz w:val="21"/>
          <w:szCs w:val="18"/>
          <w:lang w:eastAsia="zh-CN"/>
        </w:rPr>
        <w:t xml:space="preserve">+ </w:t>
      </w:r>
      <w:r w:rsidR="008C2F22" w:rsidRPr="001F4765">
        <w:rPr>
          <w:rFonts w:asciiTheme="minorEastAsia" w:hAnsiTheme="minorEastAsia" w:hint="eastAsia"/>
          <w:spacing w:val="1"/>
          <w:sz w:val="21"/>
          <w:szCs w:val="18"/>
          <w:lang w:eastAsia="zh-CN"/>
        </w:rPr>
        <w:t>开发板</w:t>
      </w:r>
      <w:r w:rsidR="00B0259D">
        <w:rPr>
          <w:rFonts w:asciiTheme="minorEastAsia" w:eastAsia="PMingLiU" w:hAnsiTheme="minorEastAsia" w:hint="eastAsia"/>
          <w:spacing w:val="1"/>
          <w:sz w:val="21"/>
          <w:szCs w:val="18"/>
          <w:lang w:eastAsia="zh-TW"/>
        </w:rPr>
        <w:t xml:space="preserve"> </w:t>
      </w:r>
      <w:r w:rsidR="00B0259D">
        <w:rPr>
          <w:rFonts w:ascii="宋体" w:eastAsia="PMingLiU" w:hAnsi="宋体" w:hint="eastAsia"/>
          <w:sz w:val="24"/>
          <w:szCs w:val="24"/>
          <w:lang w:eastAsia="zh-TW"/>
        </w:rPr>
        <w:t>F</w:t>
      </w:r>
      <w:r w:rsidR="00B0259D">
        <w:rPr>
          <w:rFonts w:ascii="宋体" w:eastAsia="PMingLiU" w:hAnsi="宋体"/>
          <w:sz w:val="24"/>
          <w:szCs w:val="24"/>
          <w:lang w:eastAsia="zh-TW"/>
        </w:rPr>
        <w:t xml:space="preserve">igure 2: </w:t>
      </w:r>
      <w:r w:rsidR="00B0259D" w:rsidRPr="00CC332E">
        <w:rPr>
          <w:rFonts w:ascii="宋体" w:eastAsia="宋体" w:hAnsi="宋体" w:hint="eastAsia"/>
          <w:sz w:val="24"/>
          <w:szCs w:val="24"/>
          <w:lang w:eastAsia="zh-CN"/>
        </w:rPr>
        <w:t xml:space="preserve">M5Stack </w:t>
      </w:r>
      <w:proofErr w:type="spellStart"/>
      <w:r w:rsidR="00B0259D" w:rsidRPr="009644CA">
        <w:rPr>
          <w:rFonts w:ascii="宋体" w:eastAsia="宋体" w:hAnsi="宋体"/>
          <w:sz w:val="24"/>
          <w:szCs w:val="24"/>
          <w:lang w:eastAsia="zh-CN"/>
        </w:rPr>
        <w:t>Stick</w:t>
      </w:r>
      <w:r w:rsidR="00B0259D" w:rsidRPr="00CC332E">
        <w:rPr>
          <w:rFonts w:ascii="宋体" w:eastAsia="宋体" w:hAnsi="宋体" w:hint="eastAsia"/>
          <w:sz w:val="24"/>
          <w:szCs w:val="24"/>
          <w:lang w:eastAsia="zh-CN"/>
        </w:rPr>
        <w:t>C</w:t>
      </w:r>
      <w:proofErr w:type="spellEnd"/>
      <w:r w:rsidR="00B0259D" w:rsidRPr="00CC332E">
        <w:rPr>
          <w:rFonts w:ascii="宋体" w:eastAsia="宋体" w:hAnsi="宋体" w:hint="eastAsia"/>
          <w:sz w:val="24"/>
          <w:szCs w:val="24"/>
          <w:lang w:eastAsia="zh-CN"/>
        </w:rPr>
        <w:t>+</w:t>
      </w:r>
      <w:r w:rsidR="00B0259D">
        <w:rPr>
          <w:rFonts w:ascii="宋体" w:eastAsia="宋体" w:hAnsi="宋体"/>
          <w:sz w:val="24"/>
          <w:szCs w:val="24"/>
          <w:lang w:eastAsia="zh-CN"/>
        </w:rPr>
        <w:t xml:space="preserve"> </w:t>
      </w:r>
      <w:r w:rsidR="00B0259D" w:rsidRPr="00B0259D">
        <w:rPr>
          <w:rFonts w:ascii="宋体" w:eastAsia="PMingLiU" w:hAnsi="宋体"/>
          <w:sz w:val="24"/>
          <w:szCs w:val="24"/>
          <w:lang w:eastAsia="zh-TW"/>
        </w:rPr>
        <w:t>Development Board</w:t>
      </w:r>
    </w:p>
    <w:p w14:paraId="33D797EE" w14:textId="35250387" w:rsidR="00E3097D" w:rsidRPr="00B0259D" w:rsidRDefault="00E3097D" w:rsidP="00CC7DF3">
      <w:pPr>
        <w:pStyle w:val="a3"/>
        <w:spacing w:beforeLines="100" w:before="240" w:afterLines="100" w:after="240"/>
        <w:ind w:left="154" w:right="150" w:firstLine="480"/>
        <w:jc w:val="both"/>
        <w:rPr>
          <w:rFonts w:asciiTheme="minorEastAsia" w:eastAsia="PMingLiU" w:hAnsiTheme="minorEastAsia"/>
          <w:spacing w:val="1"/>
          <w:sz w:val="21"/>
          <w:szCs w:val="18"/>
          <w:lang w:eastAsia="zh-TW"/>
        </w:rPr>
      </w:pPr>
    </w:p>
    <w:p w14:paraId="70EC519F" w14:textId="77777777" w:rsidR="008C2F22" w:rsidRDefault="008C2F22" w:rsidP="00CC7DF3">
      <w:pPr>
        <w:spacing w:beforeLines="100" w:before="240" w:afterLines="100" w:after="240"/>
        <w:ind w:left="154"/>
        <w:rPr>
          <w:rFonts w:ascii="Times New Roman" w:hAnsi="Times New Roman" w:cs="Times New Roman"/>
          <w:sz w:val="28"/>
          <w:szCs w:val="28"/>
          <w:lang w:eastAsia="zh-CN"/>
        </w:rPr>
      </w:pPr>
    </w:p>
    <w:p w14:paraId="3504463F" w14:textId="56756004" w:rsidR="004B7F55" w:rsidRPr="00A93B62" w:rsidRDefault="009276B8" w:rsidP="00CC7DF3">
      <w:pPr>
        <w:spacing w:beforeLines="100" w:before="240" w:afterLines="100" w:after="240"/>
        <w:ind w:left="154"/>
        <w:rPr>
          <w:rFonts w:ascii="Times New Roman" w:hAnsi="Times New Roman" w:cs="Times New Roman"/>
          <w:b/>
          <w:sz w:val="28"/>
          <w:szCs w:val="28"/>
          <w:lang w:eastAsia="zh-CN"/>
        </w:rPr>
      </w:pPr>
      <w:r w:rsidRPr="00A93B62">
        <w:rPr>
          <w:rFonts w:ascii="Times New Roman" w:hAnsi="Times New Roman" w:cs="Times New Roman"/>
          <w:b/>
          <w:sz w:val="28"/>
          <w:szCs w:val="28"/>
          <w:lang w:eastAsia="zh-CN"/>
        </w:rPr>
        <w:t>2.</w:t>
      </w:r>
      <w:r w:rsidR="002860CE" w:rsidRPr="00A93B62">
        <w:rPr>
          <w:rFonts w:ascii="Times New Roman" w:hAnsi="Times New Roman" w:cs="Times New Roman"/>
          <w:b/>
          <w:sz w:val="28"/>
          <w:szCs w:val="28"/>
          <w:lang w:eastAsia="zh-CN"/>
        </w:rPr>
        <w:t>1</w:t>
      </w:r>
      <w:r w:rsidRPr="00A93B62">
        <w:rPr>
          <w:rFonts w:ascii="Times New Roman" w:hAnsi="Times New Roman" w:cs="Times New Roman"/>
          <w:b/>
          <w:sz w:val="28"/>
          <w:szCs w:val="28"/>
          <w:lang w:eastAsia="zh-CN"/>
        </w:rPr>
        <w:t>.2</w:t>
      </w:r>
      <w:r w:rsidR="002860CE" w:rsidRPr="00A93B62">
        <w:rPr>
          <w:rFonts w:ascii="Times New Roman" w:hAnsiTheme="minorEastAsia" w:cs="Times New Roman"/>
          <w:b/>
          <w:sz w:val="28"/>
          <w:szCs w:val="28"/>
          <w:lang w:eastAsia="zh-CN"/>
        </w:rPr>
        <w:t>咳嗽音数据采集模块</w:t>
      </w:r>
      <w:r w:rsidR="008C1235" w:rsidRPr="008C1235">
        <w:rPr>
          <w:rFonts w:ascii="Times New Roman" w:hAnsiTheme="minorEastAsia" w:cs="Times New Roman"/>
          <w:b/>
          <w:sz w:val="28"/>
          <w:szCs w:val="28"/>
          <w:lang w:eastAsia="zh-CN"/>
        </w:rPr>
        <w:t>Cough sound data acquisition module</w:t>
      </w:r>
    </w:p>
    <w:p w14:paraId="0007BC54" w14:textId="0BEC2426" w:rsidR="009A644C" w:rsidRDefault="009A644C"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麦克风是用于记录咳嗽的声音。由于普通麦克风没有处理芯片，而我们的应用是一个智能语音识别的场景，需要较高的语音质量，所以，我们决定选用麦克风阵列。麦克风阵列，主要是由一组按一定几何结构（常用线形、环形）摆放的声学传感器组成，对采集的不同空间方向的声音信号进行空时处理，实现噪声抑制、混响去除、人声干扰抑制、声源测向、声源跟踪、阵列增益等功能，进而提高语音信号处理质量，以提高真实环境下的语音识别率。</w:t>
      </w:r>
    </w:p>
    <w:p w14:paraId="7D336E56" w14:textId="055FEC22" w:rsidR="00462C1B" w:rsidRPr="00CC332E" w:rsidRDefault="00462C1B" w:rsidP="00CC7DF3">
      <w:pPr>
        <w:spacing w:beforeLines="100" w:before="240" w:afterLines="100" w:after="240"/>
        <w:ind w:leftChars="27" w:left="59" w:firstLineChars="185" w:firstLine="444"/>
        <w:jc w:val="both"/>
        <w:rPr>
          <w:rFonts w:ascii="宋体" w:eastAsia="宋体" w:hAnsi="宋体"/>
          <w:sz w:val="24"/>
          <w:szCs w:val="24"/>
          <w:lang w:eastAsia="zh-CN"/>
        </w:rPr>
      </w:pPr>
      <w:r w:rsidRPr="00462C1B">
        <w:rPr>
          <w:rFonts w:ascii="宋体" w:eastAsia="宋体" w:hAnsi="宋体"/>
          <w:sz w:val="24"/>
          <w:szCs w:val="24"/>
          <w:lang w:eastAsia="zh-CN"/>
        </w:rPr>
        <w:t xml:space="preserve">The microphone is used to record the sound of coughing. Since ordinary microphones do not have processing chips, and our application is an intelligent speech recognition scenario that requires high voice quality, we decided to use microphone arrays. The microphone array is mainly composed of a group of acoustic sensors arranged according to a certain geometric structure (commonly linear, ring-shaped). It carries out </w:t>
      </w:r>
      <w:r w:rsidRPr="00462C1B">
        <w:rPr>
          <w:rFonts w:ascii="宋体" w:eastAsia="宋体" w:hAnsi="宋体"/>
          <w:sz w:val="24"/>
          <w:szCs w:val="24"/>
          <w:lang w:eastAsia="zh-CN"/>
        </w:rPr>
        <w:lastRenderedPageBreak/>
        <w:t>space-time processing of the collected sound signals in different spatial directions to achieve noise suppression, reverberation removal, human voice interference suppression, sound source direction finding, sound source tracking, array gain and other functions, and then improves the quality of speech signal processing to improve the speech recognition rate in real environments.</w:t>
      </w:r>
    </w:p>
    <w:p w14:paraId="43D08309" w14:textId="37FDAC23" w:rsidR="009A644C" w:rsidRDefault="009A644C"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我们选用基于Raspberry Pi的</w:t>
      </w:r>
      <w:proofErr w:type="spellStart"/>
      <w:r w:rsidRPr="00CC332E">
        <w:rPr>
          <w:rFonts w:ascii="宋体" w:eastAsia="宋体" w:hAnsi="宋体" w:hint="eastAsia"/>
          <w:sz w:val="24"/>
          <w:szCs w:val="24"/>
          <w:lang w:eastAsia="zh-CN"/>
        </w:rPr>
        <w:t>ReSpeaker</w:t>
      </w:r>
      <w:proofErr w:type="spellEnd"/>
      <w:r w:rsidRPr="00CC332E">
        <w:rPr>
          <w:rFonts w:ascii="宋体" w:eastAsia="宋体" w:hAnsi="宋体" w:hint="eastAsia"/>
          <w:sz w:val="24"/>
          <w:szCs w:val="24"/>
          <w:lang w:eastAsia="zh-CN"/>
        </w:rPr>
        <w:t xml:space="preserve"> 4-Mic阵列，它是一款适用于AI和语音应用的Raspberry Pi的</w:t>
      </w:r>
      <w:r w:rsidR="00292B7B">
        <w:rPr>
          <w:rFonts w:ascii="宋体" w:eastAsia="宋体" w:hAnsi="宋体" w:hint="eastAsia"/>
          <w:sz w:val="24"/>
          <w:szCs w:val="24"/>
          <w:lang w:eastAsia="zh-CN"/>
        </w:rPr>
        <w:t>四通道麦克风扩展板，有四个数字麦克风，</w:t>
      </w:r>
      <w:r w:rsidRPr="00CC332E">
        <w:rPr>
          <w:rFonts w:ascii="宋体" w:eastAsia="宋体" w:hAnsi="宋体" w:hint="eastAsia"/>
          <w:sz w:val="24"/>
          <w:szCs w:val="24"/>
          <w:lang w:eastAsia="zh-CN"/>
        </w:rPr>
        <w:t>支持片上语音算法，灵敏度为-26dBFS（全向，支持远场语音捕获，能够检测最远5米</w:t>
      </w:r>
      <w:r w:rsidR="00292B7B">
        <w:rPr>
          <w:rFonts w:ascii="宋体" w:eastAsia="宋体" w:hAnsi="宋体" w:hint="eastAsia"/>
          <w:sz w:val="24"/>
          <w:szCs w:val="24"/>
          <w:lang w:eastAsia="zh-CN"/>
        </w:rPr>
        <w:t>处的声音，即使在存在背景噪音的情况下也是如此）。在本项目系统中</w:t>
      </w:r>
      <w:r w:rsidRPr="00CC332E">
        <w:rPr>
          <w:rFonts w:ascii="宋体" w:eastAsia="宋体" w:hAnsi="宋体" w:hint="eastAsia"/>
          <w:sz w:val="24"/>
          <w:szCs w:val="24"/>
          <w:lang w:eastAsia="zh-CN"/>
        </w:rPr>
        <w:t>作为咳嗽音数据采集接口。</w:t>
      </w:r>
    </w:p>
    <w:p w14:paraId="19C184F9" w14:textId="007CE280" w:rsidR="00400373" w:rsidRDefault="00400373" w:rsidP="00CC7DF3">
      <w:pPr>
        <w:spacing w:beforeLines="100" w:before="240" w:afterLines="100" w:after="240"/>
        <w:ind w:leftChars="27" w:left="59" w:firstLineChars="185" w:firstLine="444"/>
        <w:jc w:val="both"/>
        <w:rPr>
          <w:rFonts w:ascii="宋体" w:eastAsia="宋体" w:hAnsi="宋体"/>
          <w:sz w:val="24"/>
          <w:szCs w:val="24"/>
          <w:lang w:eastAsia="zh-CN"/>
        </w:rPr>
      </w:pPr>
      <w:r w:rsidRPr="00400373">
        <w:rPr>
          <w:rFonts w:ascii="宋体" w:eastAsia="宋体" w:hAnsi="宋体"/>
          <w:sz w:val="24"/>
          <w:szCs w:val="24"/>
          <w:lang w:eastAsia="zh-CN"/>
        </w:rPr>
        <w:t xml:space="preserve">We chose the Raspberry Pi-based </w:t>
      </w:r>
      <w:proofErr w:type="spellStart"/>
      <w:r w:rsidRPr="00400373">
        <w:rPr>
          <w:rFonts w:ascii="宋体" w:eastAsia="宋体" w:hAnsi="宋体"/>
          <w:sz w:val="24"/>
          <w:szCs w:val="24"/>
          <w:lang w:eastAsia="zh-CN"/>
        </w:rPr>
        <w:t>ReSpeaker</w:t>
      </w:r>
      <w:proofErr w:type="spellEnd"/>
      <w:r w:rsidRPr="00400373">
        <w:rPr>
          <w:rFonts w:ascii="宋体" w:eastAsia="宋体" w:hAnsi="宋体"/>
          <w:sz w:val="24"/>
          <w:szCs w:val="24"/>
          <w:lang w:eastAsia="zh-CN"/>
        </w:rPr>
        <w:t xml:space="preserve"> 4-Mic array, a four-channel microphone expansion board for Raspberry Pi for AI and speech applications, with four digital microphones, support for on-chip speech algorithms, and a sensitivity of -26 </w:t>
      </w:r>
      <w:proofErr w:type="spellStart"/>
      <w:r w:rsidRPr="00400373">
        <w:rPr>
          <w:rFonts w:ascii="宋体" w:eastAsia="宋体" w:hAnsi="宋体"/>
          <w:sz w:val="24"/>
          <w:szCs w:val="24"/>
          <w:lang w:eastAsia="zh-CN"/>
        </w:rPr>
        <w:t>dBFS</w:t>
      </w:r>
      <w:proofErr w:type="spellEnd"/>
      <w:r w:rsidRPr="00400373">
        <w:rPr>
          <w:rFonts w:ascii="宋体" w:eastAsia="宋体" w:hAnsi="宋体"/>
          <w:sz w:val="24"/>
          <w:szCs w:val="24"/>
          <w:lang w:eastAsia="zh-CN"/>
        </w:rPr>
        <w:t xml:space="preserve"> (omnidirectional, supports far-field speech capture, Able to detect sounds up to 5 meters away, even in the presence of background noise) It is used as a cough sound data acquisition interface in the system of this project.</w:t>
      </w:r>
    </w:p>
    <w:p w14:paraId="313FC3AB" w14:textId="53014106" w:rsidR="00292B7B" w:rsidRDefault="00292B7B" w:rsidP="00CC7DF3">
      <w:pPr>
        <w:spacing w:beforeLines="100" w:before="240" w:afterLines="100" w:after="240"/>
        <w:ind w:leftChars="27" w:left="59" w:firstLineChars="185" w:firstLine="444"/>
        <w:jc w:val="both"/>
        <w:rPr>
          <w:rFonts w:ascii="宋体" w:eastAsia="宋体" w:hAnsi="宋体"/>
          <w:sz w:val="24"/>
          <w:szCs w:val="24"/>
          <w:lang w:eastAsia="zh-CN"/>
        </w:rPr>
      </w:pPr>
      <w:proofErr w:type="spellStart"/>
      <w:r w:rsidRPr="00CC332E">
        <w:rPr>
          <w:rFonts w:ascii="宋体" w:eastAsia="宋体" w:hAnsi="宋体" w:hint="eastAsia"/>
          <w:sz w:val="24"/>
          <w:szCs w:val="24"/>
          <w:lang w:eastAsia="zh-CN"/>
        </w:rPr>
        <w:t>ReSpeaker</w:t>
      </w:r>
      <w:proofErr w:type="spellEnd"/>
      <w:r w:rsidRPr="00CC332E">
        <w:rPr>
          <w:rFonts w:ascii="宋体" w:eastAsia="宋体" w:hAnsi="宋体" w:hint="eastAsia"/>
          <w:sz w:val="24"/>
          <w:szCs w:val="24"/>
          <w:lang w:eastAsia="zh-CN"/>
        </w:rPr>
        <w:t xml:space="preserve"> 4-Mic麦克风阵列</w:t>
      </w:r>
      <w:r>
        <w:rPr>
          <w:rFonts w:ascii="宋体" w:eastAsia="宋体" w:hAnsi="宋体" w:hint="eastAsia"/>
          <w:sz w:val="24"/>
          <w:szCs w:val="24"/>
          <w:lang w:eastAsia="zh-CN"/>
        </w:rPr>
        <w:t>如图3所示。</w:t>
      </w:r>
    </w:p>
    <w:p w14:paraId="72286841" w14:textId="16542E98" w:rsidR="00AB0AB7" w:rsidRPr="00AB0AB7" w:rsidRDefault="00AB0AB7" w:rsidP="00CC7DF3">
      <w:pPr>
        <w:spacing w:beforeLines="100" w:before="240" w:afterLines="100" w:after="240"/>
        <w:ind w:leftChars="27" w:left="59" w:firstLineChars="185" w:firstLine="444"/>
        <w:jc w:val="both"/>
        <w:rPr>
          <w:rFonts w:eastAsia="PMingLiU"/>
          <w:lang w:eastAsia="zh-TW"/>
        </w:rPr>
      </w:pPr>
      <w:r>
        <w:rPr>
          <w:rFonts w:ascii="宋体" w:eastAsia="PMingLiU" w:hAnsi="宋体" w:hint="eastAsia"/>
          <w:sz w:val="24"/>
          <w:szCs w:val="24"/>
          <w:lang w:eastAsia="zh-TW"/>
        </w:rPr>
        <w:t>F</w:t>
      </w:r>
      <w:r>
        <w:rPr>
          <w:rFonts w:ascii="宋体" w:eastAsia="PMingLiU" w:hAnsi="宋体"/>
          <w:sz w:val="24"/>
          <w:szCs w:val="24"/>
          <w:lang w:eastAsia="zh-TW"/>
        </w:rPr>
        <w:t xml:space="preserve">igure 3: </w:t>
      </w:r>
      <w:proofErr w:type="spellStart"/>
      <w:r w:rsidRPr="00AB0AB7">
        <w:rPr>
          <w:rFonts w:ascii="宋体" w:eastAsia="PMingLiU" w:hAnsi="宋体"/>
          <w:sz w:val="24"/>
          <w:szCs w:val="24"/>
          <w:lang w:eastAsia="zh-TW"/>
        </w:rPr>
        <w:t>ReSpeaker</w:t>
      </w:r>
      <w:proofErr w:type="spellEnd"/>
      <w:r w:rsidRPr="00AB0AB7">
        <w:rPr>
          <w:rFonts w:ascii="宋体" w:eastAsia="PMingLiU" w:hAnsi="宋体"/>
          <w:sz w:val="24"/>
          <w:szCs w:val="24"/>
          <w:lang w:eastAsia="zh-TW"/>
        </w:rPr>
        <w:t xml:space="preserve"> 4-Mic Array </w:t>
      </w:r>
    </w:p>
    <w:p w14:paraId="76423E9A" w14:textId="77777777" w:rsidR="008050CB" w:rsidRDefault="008050CB" w:rsidP="00CC7DF3">
      <w:pPr>
        <w:spacing w:beforeLines="100" w:before="240" w:afterLines="100" w:after="240"/>
        <w:ind w:left="2127"/>
        <w:rPr>
          <w:sz w:val="30"/>
          <w:szCs w:val="30"/>
        </w:rPr>
      </w:pPr>
      <w:r>
        <w:rPr>
          <w:noProof/>
          <w:sz w:val="30"/>
          <w:szCs w:val="30"/>
          <w:lang w:eastAsia="zh-CN"/>
        </w:rPr>
        <w:drawing>
          <wp:inline distT="0" distB="0" distL="0" distR="0" wp14:anchorId="191B9AD6" wp14:editId="530FC7DA">
            <wp:extent cx="3644476" cy="1551947"/>
            <wp:effectExtent l="0" t="0" r="635" b="0"/>
            <wp:docPr id="7140" name="图片 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 name="截屏2022-10-19 下午8.44.30.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55600" cy="1556684"/>
                    </a:xfrm>
                    <a:prstGeom prst="rect">
                      <a:avLst/>
                    </a:prstGeom>
                  </pic:spPr>
                </pic:pic>
              </a:graphicData>
            </a:graphic>
          </wp:inline>
        </w:drawing>
      </w:r>
    </w:p>
    <w:p w14:paraId="66687EB9" w14:textId="352016FB" w:rsidR="004B7F55" w:rsidRPr="00AB0AB7" w:rsidRDefault="00292B7B" w:rsidP="00CC7DF3">
      <w:pPr>
        <w:spacing w:beforeLines="100" w:before="240" w:afterLines="100" w:after="240"/>
        <w:ind w:left="1843"/>
        <w:rPr>
          <w:rFonts w:asciiTheme="minorEastAsia" w:eastAsia="PMingLiU" w:hAnsiTheme="minorEastAsia"/>
          <w:b/>
          <w:bCs/>
          <w:spacing w:val="1"/>
          <w:sz w:val="21"/>
          <w:szCs w:val="18"/>
          <w:lang w:eastAsia="zh-TW"/>
        </w:rPr>
      </w:pPr>
      <w:r>
        <w:rPr>
          <w:rFonts w:asciiTheme="minorEastAsia" w:hAnsiTheme="minorEastAsia" w:hint="eastAsia"/>
          <w:color w:val="0070C0"/>
          <w:spacing w:val="1"/>
          <w:sz w:val="21"/>
          <w:szCs w:val="18"/>
          <w:lang w:eastAsia="zh-CN"/>
        </w:rPr>
        <w:tab/>
      </w:r>
      <w:r>
        <w:rPr>
          <w:rFonts w:asciiTheme="minorEastAsia" w:hAnsiTheme="minorEastAsia" w:hint="eastAsia"/>
          <w:color w:val="0070C0"/>
          <w:spacing w:val="1"/>
          <w:sz w:val="21"/>
          <w:szCs w:val="18"/>
          <w:lang w:eastAsia="zh-CN"/>
        </w:rPr>
        <w:tab/>
      </w:r>
      <w:r w:rsidR="008050CB" w:rsidRPr="001F4765">
        <w:rPr>
          <w:rFonts w:asciiTheme="minorEastAsia" w:hAnsiTheme="minorEastAsia" w:hint="eastAsia"/>
          <w:spacing w:val="1"/>
          <w:sz w:val="21"/>
          <w:szCs w:val="18"/>
        </w:rPr>
        <w:t>图</w:t>
      </w:r>
      <w:r w:rsidR="001F4765">
        <w:rPr>
          <w:rFonts w:asciiTheme="minorEastAsia" w:hAnsiTheme="minorEastAsia" w:hint="eastAsia"/>
          <w:spacing w:val="1"/>
          <w:sz w:val="21"/>
          <w:szCs w:val="18"/>
        </w:rPr>
        <w:t>3</w:t>
      </w:r>
      <w:r w:rsidR="008050CB" w:rsidRPr="001F4765">
        <w:rPr>
          <w:rFonts w:asciiTheme="minorEastAsia" w:hAnsiTheme="minorEastAsia" w:hint="eastAsia"/>
          <w:spacing w:val="1"/>
          <w:sz w:val="21"/>
          <w:szCs w:val="18"/>
        </w:rPr>
        <w:t>：ReSpeaker</w:t>
      </w:r>
      <w:r w:rsidR="008050CB" w:rsidRPr="001F4765">
        <w:rPr>
          <w:rFonts w:asciiTheme="minorEastAsia" w:hAnsiTheme="minorEastAsia"/>
          <w:spacing w:val="1"/>
          <w:sz w:val="21"/>
          <w:szCs w:val="18"/>
        </w:rPr>
        <w:t xml:space="preserve"> 4-Mic </w:t>
      </w:r>
      <w:proofErr w:type="spellStart"/>
      <w:r w:rsidR="008050CB" w:rsidRPr="001F4765">
        <w:rPr>
          <w:rFonts w:asciiTheme="minorEastAsia" w:hAnsiTheme="minorEastAsia" w:hint="eastAsia"/>
          <w:spacing w:val="1"/>
          <w:sz w:val="21"/>
          <w:szCs w:val="18"/>
        </w:rPr>
        <w:t>麦克风阵列</w:t>
      </w:r>
      <w:proofErr w:type="spellEnd"/>
      <w:r w:rsidR="00AB0AB7">
        <w:rPr>
          <w:rFonts w:asciiTheme="minorEastAsia" w:eastAsia="PMingLiU" w:hAnsiTheme="minorEastAsia" w:hint="eastAsia"/>
          <w:spacing w:val="1"/>
          <w:sz w:val="21"/>
          <w:szCs w:val="18"/>
          <w:lang w:eastAsia="zh-TW"/>
        </w:rPr>
        <w:t xml:space="preserve"> </w:t>
      </w:r>
      <w:r w:rsidR="00AB0AB7" w:rsidRPr="00AB0AB7">
        <w:rPr>
          <w:rFonts w:asciiTheme="minorEastAsia" w:eastAsia="PMingLiU" w:hAnsiTheme="minorEastAsia"/>
          <w:spacing w:val="1"/>
          <w:sz w:val="21"/>
          <w:szCs w:val="18"/>
          <w:lang w:eastAsia="zh-TW"/>
        </w:rPr>
        <w:t xml:space="preserve">Figure 3: </w:t>
      </w:r>
      <w:proofErr w:type="spellStart"/>
      <w:r w:rsidR="00AB0AB7" w:rsidRPr="00AB0AB7">
        <w:rPr>
          <w:rFonts w:asciiTheme="minorEastAsia" w:eastAsia="PMingLiU" w:hAnsiTheme="minorEastAsia"/>
          <w:spacing w:val="1"/>
          <w:sz w:val="21"/>
          <w:szCs w:val="18"/>
          <w:lang w:eastAsia="zh-TW"/>
        </w:rPr>
        <w:t>ReSpeaker</w:t>
      </w:r>
      <w:proofErr w:type="spellEnd"/>
      <w:r w:rsidR="00AB0AB7" w:rsidRPr="00AB0AB7">
        <w:rPr>
          <w:rFonts w:asciiTheme="minorEastAsia" w:eastAsia="PMingLiU" w:hAnsiTheme="minorEastAsia"/>
          <w:spacing w:val="1"/>
          <w:sz w:val="21"/>
          <w:szCs w:val="18"/>
          <w:lang w:eastAsia="zh-TW"/>
        </w:rPr>
        <w:t xml:space="preserve"> 4-Mic Array</w:t>
      </w:r>
    </w:p>
    <w:p w14:paraId="51D264E2" w14:textId="77777777" w:rsidR="00BA1474" w:rsidRDefault="00BA1474" w:rsidP="00CC7DF3">
      <w:pPr>
        <w:spacing w:beforeLines="100" w:before="240" w:afterLines="100" w:after="240"/>
        <w:ind w:left="154"/>
        <w:rPr>
          <w:rFonts w:asciiTheme="minorEastAsia" w:hAnsiTheme="minorEastAsia"/>
          <w:spacing w:val="1"/>
          <w:sz w:val="21"/>
          <w:szCs w:val="18"/>
          <w:lang w:eastAsia="zh-CN"/>
        </w:rPr>
      </w:pPr>
    </w:p>
    <w:p w14:paraId="0F751E9A" w14:textId="018FBDEA" w:rsidR="00BA1474" w:rsidRPr="00E56DCA" w:rsidRDefault="00BA1474" w:rsidP="00CC7DF3">
      <w:pPr>
        <w:spacing w:beforeLines="100" w:before="240" w:afterLines="100" w:after="240"/>
        <w:ind w:left="154"/>
        <w:rPr>
          <w:rFonts w:ascii="Times New Roman" w:eastAsia="PMingLiU" w:hAnsiTheme="minorEastAsia" w:cs="Times New Roman"/>
          <w:b/>
          <w:sz w:val="28"/>
          <w:szCs w:val="28"/>
          <w:lang w:eastAsia="zh-TW"/>
        </w:rPr>
      </w:pPr>
      <w:r w:rsidRPr="001067B2">
        <w:rPr>
          <w:rFonts w:ascii="Times New Roman" w:hAnsiTheme="minorEastAsia" w:cs="Times New Roman"/>
          <w:b/>
          <w:sz w:val="28"/>
          <w:szCs w:val="28"/>
          <w:lang w:eastAsia="zh-CN"/>
        </w:rPr>
        <w:t>2.1.3</w:t>
      </w:r>
      <w:proofErr w:type="gramStart"/>
      <w:r w:rsidRPr="00A93B62">
        <w:rPr>
          <w:rFonts w:ascii="Times New Roman" w:hAnsiTheme="minorEastAsia" w:cs="Times New Roman"/>
          <w:b/>
          <w:sz w:val="28"/>
          <w:szCs w:val="28"/>
          <w:lang w:eastAsia="zh-CN"/>
        </w:rPr>
        <w:t>主工作</w:t>
      </w:r>
      <w:proofErr w:type="gramEnd"/>
      <w:r w:rsidRPr="00A93B62">
        <w:rPr>
          <w:rFonts w:ascii="Times New Roman" w:hAnsiTheme="minorEastAsia" w:cs="Times New Roman"/>
          <w:b/>
          <w:sz w:val="28"/>
          <w:szCs w:val="28"/>
          <w:lang w:eastAsia="zh-CN"/>
        </w:rPr>
        <w:t>模块</w:t>
      </w:r>
      <w:r w:rsidR="00E56DCA">
        <w:rPr>
          <w:rFonts w:ascii="Times New Roman" w:eastAsia="PMingLiU" w:hAnsiTheme="minorEastAsia" w:cs="Times New Roman" w:hint="eastAsia"/>
          <w:b/>
          <w:sz w:val="28"/>
          <w:szCs w:val="28"/>
          <w:lang w:eastAsia="zh-TW"/>
        </w:rPr>
        <w:t xml:space="preserve"> </w:t>
      </w:r>
      <w:r w:rsidR="00E56DCA" w:rsidRPr="00E56DCA">
        <w:rPr>
          <w:rFonts w:ascii="Times New Roman" w:eastAsia="PMingLiU" w:hAnsiTheme="minorEastAsia" w:cs="Times New Roman"/>
          <w:b/>
          <w:sz w:val="28"/>
          <w:szCs w:val="28"/>
          <w:lang w:eastAsia="zh-TW"/>
        </w:rPr>
        <w:t>Main module</w:t>
      </w:r>
    </w:p>
    <w:p w14:paraId="1B23AE06" w14:textId="7ABE2805" w:rsidR="00BA1474"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我们选用Raspberry Pi 4B 作为嵌入式硬件框架中的核心</w:t>
      </w:r>
      <w:proofErr w:type="gramStart"/>
      <w:r w:rsidRPr="00CC332E">
        <w:rPr>
          <w:rFonts w:ascii="宋体" w:eastAsia="宋体" w:hAnsi="宋体" w:hint="eastAsia"/>
          <w:sz w:val="24"/>
          <w:szCs w:val="24"/>
          <w:lang w:eastAsia="zh-CN"/>
        </w:rPr>
        <w:t>主工作</w:t>
      </w:r>
      <w:proofErr w:type="gramEnd"/>
      <w:r w:rsidRPr="00CC332E">
        <w:rPr>
          <w:rFonts w:ascii="宋体" w:eastAsia="宋体" w:hAnsi="宋体" w:hint="eastAsia"/>
          <w:sz w:val="24"/>
          <w:szCs w:val="24"/>
          <w:lang w:eastAsia="zh-CN"/>
        </w:rPr>
        <w:t>模块。 其具备1.5Ghz运行的</w:t>
      </w:r>
      <w:proofErr w:type="gramStart"/>
      <w:r w:rsidRPr="00CC332E">
        <w:rPr>
          <w:rFonts w:ascii="宋体" w:eastAsia="宋体" w:hAnsi="宋体" w:hint="eastAsia"/>
          <w:sz w:val="24"/>
          <w:szCs w:val="24"/>
          <w:lang w:eastAsia="zh-CN"/>
        </w:rPr>
        <w:t>64位四核处理器</w:t>
      </w:r>
      <w:proofErr w:type="gramEnd"/>
      <w:r w:rsidRPr="00CC332E">
        <w:rPr>
          <w:rFonts w:ascii="宋体" w:eastAsia="宋体" w:hAnsi="宋体" w:hint="eastAsia"/>
          <w:sz w:val="24"/>
          <w:szCs w:val="24"/>
          <w:lang w:eastAsia="zh-CN"/>
        </w:rPr>
        <w:t xml:space="preserve">，高达4GB RAM（可根据型号选择1GB、2GB、4GB、8GB），2.4/5.0 </w:t>
      </w:r>
      <w:proofErr w:type="spellStart"/>
      <w:r w:rsidRPr="00CC332E">
        <w:rPr>
          <w:rFonts w:ascii="宋体" w:eastAsia="宋体" w:hAnsi="宋体" w:hint="eastAsia"/>
          <w:sz w:val="24"/>
          <w:szCs w:val="24"/>
          <w:lang w:eastAsia="zh-CN"/>
        </w:rPr>
        <w:t>Ghz</w:t>
      </w:r>
      <w:proofErr w:type="spellEnd"/>
      <w:r w:rsidRPr="00CC332E">
        <w:rPr>
          <w:rFonts w:ascii="宋体" w:eastAsia="宋体" w:hAnsi="宋体" w:hint="eastAsia"/>
          <w:sz w:val="24"/>
          <w:szCs w:val="24"/>
          <w:lang w:eastAsia="zh-CN"/>
        </w:rPr>
        <w:t xml:space="preserve"> 双频无线LAN，</w:t>
      </w:r>
      <w:proofErr w:type="gramStart"/>
      <w:r w:rsidRPr="00CC332E">
        <w:rPr>
          <w:rFonts w:ascii="宋体" w:eastAsia="宋体" w:hAnsi="宋体" w:hint="eastAsia"/>
          <w:sz w:val="24"/>
          <w:szCs w:val="24"/>
          <w:lang w:eastAsia="zh-CN"/>
        </w:rPr>
        <w:t>蓝牙</w:t>
      </w:r>
      <w:proofErr w:type="gramEnd"/>
      <w:r w:rsidRPr="00CC332E">
        <w:rPr>
          <w:rFonts w:ascii="宋体" w:eastAsia="宋体" w:hAnsi="宋体" w:hint="eastAsia"/>
          <w:sz w:val="24"/>
          <w:szCs w:val="24"/>
          <w:lang w:eastAsia="zh-CN"/>
        </w:rPr>
        <w:t>5.0/BLE，千兆以太网，USB3.0和PoE功能。其优秀</w:t>
      </w:r>
      <w:proofErr w:type="gramStart"/>
      <w:r w:rsidRPr="00CC332E">
        <w:rPr>
          <w:rFonts w:ascii="宋体" w:eastAsia="宋体" w:hAnsi="宋体" w:hint="eastAsia"/>
          <w:sz w:val="24"/>
          <w:szCs w:val="24"/>
          <w:lang w:eastAsia="zh-CN"/>
        </w:rPr>
        <w:t>的四核性能</w:t>
      </w:r>
      <w:proofErr w:type="gramEnd"/>
      <w:r w:rsidRPr="00CC332E">
        <w:rPr>
          <w:rFonts w:ascii="宋体" w:eastAsia="宋体" w:hAnsi="宋体" w:hint="eastAsia"/>
          <w:sz w:val="24"/>
          <w:szCs w:val="24"/>
          <w:lang w:eastAsia="zh-CN"/>
        </w:rPr>
        <w:t>，能满足对数据采集处理</w:t>
      </w:r>
      <w:r>
        <w:rPr>
          <w:rFonts w:ascii="宋体" w:eastAsia="宋体" w:hAnsi="宋体" w:hint="eastAsia"/>
          <w:sz w:val="24"/>
          <w:szCs w:val="24"/>
          <w:lang w:eastAsia="zh-CN"/>
        </w:rPr>
        <w:t>、</w:t>
      </w:r>
      <w:r w:rsidRPr="00CC332E">
        <w:rPr>
          <w:rFonts w:ascii="宋体" w:eastAsia="宋体" w:hAnsi="宋体" w:hint="eastAsia"/>
          <w:sz w:val="24"/>
          <w:szCs w:val="24"/>
          <w:lang w:eastAsia="zh-CN"/>
        </w:rPr>
        <w:t>模型运算</w:t>
      </w:r>
      <w:r>
        <w:rPr>
          <w:rFonts w:ascii="宋体" w:eastAsia="宋体" w:hAnsi="宋体" w:hint="eastAsia"/>
          <w:sz w:val="24"/>
          <w:szCs w:val="24"/>
          <w:lang w:eastAsia="zh-CN"/>
        </w:rPr>
        <w:t>、</w:t>
      </w:r>
      <w:r w:rsidRPr="00CC332E">
        <w:rPr>
          <w:rFonts w:ascii="宋体" w:eastAsia="宋体" w:hAnsi="宋体" w:hint="eastAsia"/>
          <w:sz w:val="24"/>
          <w:szCs w:val="24"/>
          <w:lang w:eastAsia="zh-CN"/>
        </w:rPr>
        <w:t>网页后端支持的并行处理能力的需求。</w:t>
      </w:r>
    </w:p>
    <w:p w14:paraId="6C12391B" w14:textId="71F9316E" w:rsidR="00303CBE" w:rsidRDefault="00303CBE" w:rsidP="00CC7DF3">
      <w:pPr>
        <w:spacing w:beforeLines="100" w:before="240" w:afterLines="100" w:after="240"/>
        <w:ind w:leftChars="27" w:left="59" w:firstLineChars="185" w:firstLine="444"/>
        <w:jc w:val="both"/>
        <w:rPr>
          <w:rFonts w:ascii="宋体" w:eastAsia="宋体" w:hAnsi="宋体"/>
          <w:sz w:val="24"/>
          <w:szCs w:val="24"/>
          <w:lang w:eastAsia="zh-CN"/>
        </w:rPr>
      </w:pPr>
      <w:r w:rsidRPr="00303CBE">
        <w:rPr>
          <w:rFonts w:ascii="宋体" w:eastAsia="宋体" w:hAnsi="宋体"/>
          <w:sz w:val="24"/>
          <w:szCs w:val="24"/>
          <w:lang w:eastAsia="zh-CN"/>
        </w:rPr>
        <w:t xml:space="preserve">We chose the Raspberry Pi 4B as the core working module in our embedded hardware framework. It has a 64-bit quad-core processor running at 1.5Ghz, up to 4GB RAM (1GB, 2GB, 4GB, 8GB depending on the model), 2.4/5.0 </w:t>
      </w:r>
      <w:proofErr w:type="spellStart"/>
      <w:r w:rsidRPr="00303CBE">
        <w:rPr>
          <w:rFonts w:ascii="宋体" w:eastAsia="宋体" w:hAnsi="宋体"/>
          <w:sz w:val="24"/>
          <w:szCs w:val="24"/>
          <w:lang w:eastAsia="zh-CN"/>
        </w:rPr>
        <w:t>Ghz</w:t>
      </w:r>
      <w:proofErr w:type="spellEnd"/>
      <w:r w:rsidRPr="00303CBE">
        <w:rPr>
          <w:rFonts w:ascii="宋体" w:eastAsia="宋体" w:hAnsi="宋体"/>
          <w:sz w:val="24"/>
          <w:szCs w:val="24"/>
          <w:lang w:eastAsia="zh-CN"/>
        </w:rPr>
        <w:t xml:space="preserve"> dual-band wireless LAN, Bluetooth 5.0/BLE, Gigabit Ethernet, USB3.0 and PoE capabilities. Its excellent quad-core performance can meet the parallel processing needs of data collection and processing, model computing, and web backend support.</w:t>
      </w:r>
    </w:p>
    <w:p w14:paraId="42D7D8DF" w14:textId="37F57E76" w:rsidR="00BA1474" w:rsidRDefault="00BA1474" w:rsidP="00CC7DF3">
      <w:pPr>
        <w:spacing w:beforeLines="100" w:before="240" w:afterLines="100" w:after="240"/>
        <w:ind w:leftChars="27" w:left="59" w:firstLineChars="185" w:firstLine="407"/>
        <w:jc w:val="both"/>
        <w:rPr>
          <w:rFonts w:ascii="宋体" w:eastAsia="宋体" w:hAnsi="宋体"/>
          <w:sz w:val="24"/>
          <w:szCs w:val="24"/>
          <w:lang w:eastAsia="zh-CN"/>
        </w:rPr>
      </w:pPr>
      <w:r w:rsidRPr="00292B7B">
        <w:rPr>
          <w:rFonts w:ascii="Times New Roman" w:hAnsi="Times New Roman" w:cs="Times New Roman"/>
          <w:lang w:eastAsia="zh-CN"/>
        </w:rPr>
        <w:lastRenderedPageBreak/>
        <w:t>Raspberry Pi 4B</w:t>
      </w:r>
      <w:proofErr w:type="gramStart"/>
      <w:r w:rsidRPr="00292B7B">
        <w:rPr>
          <w:rFonts w:ascii="宋体" w:eastAsia="宋体" w:hAnsi="宋体" w:hint="eastAsia"/>
          <w:sz w:val="24"/>
          <w:szCs w:val="24"/>
          <w:lang w:eastAsia="zh-CN"/>
        </w:rPr>
        <w:t>主工作</w:t>
      </w:r>
      <w:proofErr w:type="gramEnd"/>
      <w:r w:rsidRPr="00292B7B">
        <w:rPr>
          <w:rFonts w:ascii="宋体" w:eastAsia="宋体" w:hAnsi="宋体" w:hint="eastAsia"/>
          <w:sz w:val="24"/>
          <w:szCs w:val="24"/>
          <w:lang w:eastAsia="zh-CN"/>
        </w:rPr>
        <w:t>模块如图4所示。</w:t>
      </w:r>
    </w:p>
    <w:p w14:paraId="6001408B" w14:textId="08FC3C06" w:rsidR="004B4066" w:rsidRDefault="004B4066" w:rsidP="00CC7DF3">
      <w:pPr>
        <w:spacing w:beforeLines="100" w:before="240" w:afterLines="100" w:after="240"/>
        <w:ind w:leftChars="27" w:left="59" w:firstLineChars="185" w:firstLine="444"/>
        <w:jc w:val="both"/>
        <w:rPr>
          <w:lang w:eastAsia="zh-CN"/>
        </w:rPr>
      </w:pPr>
      <w:r>
        <w:rPr>
          <w:rFonts w:ascii="宋体" w:eastAsia="宋体" w:hAnsi="宋体" w:hint="eastAsia"/>
          <w:sz w:val="24"/>
          <w:szCs w:val="24"/>
          <w:lang w:eastAsia="zh-CN"/>
        </w:rPr>
        <w:t>F</w:t>
      </w:r>
      <w:r>
        <w:rPr>
          <w:rFonts w:ascii="宋体" w:eastAsia="宋体" w:hAnsi="宋体"/>
          <w:sz w:val="24"/>
          <w:szCs w:val="24"/>
          <w:lang w:eastAsia="zh-CN"/>
        </w:rPr>
        <w:t xml:space="preserve">igure 4: </w:t>
      </w:r>
      <w:r w:rsidRPr="004B4066">
        <w:rPr>
          <w:rFonts w:ascii="宋体" w:eastAsia="宋体" w:hAnsi="宋体"/>
          <w:sz w:val="24"/>
          <w:szCs w:val="24"/>
          <w:lang w:eastAsia="zh-CN"/>
        </w:rPr>
        <w:t>Raspberry Pi 4B core working module</w:t>
      </w:r>
    </w:p>
    <w:p w14:paraId="6DA7C1CB" w14:textId="77777777" w:rsidR="00BA1474" w:rsidRDefault="00BA1474" w:rsidP="00CC7DF3">
      <w:pPr>
        <w:pStyle w:val="a3"/>
        <w:spacing w:beforeLines="100" w:before="240" w:afterLines="100" w:after="240"/>
        <w:ind w:left="154" w:right="229" w:firstLine="555"/>
        <w:jc w:val="both"/>
        <w:rPr>
          <w:lang w:eastAsia="zh-CN"/>
        </w:rPr>
      </w:pPr>
    </w:p>
    <w:p w14:paraId="57C28055" w14:textId="77777777" w:rsidR="00BA1474" w:rsidRDefault="00BA1474" w:rsidP="00CC7DF3">
      <w:pPr>
        <w:spacing w:beforeLines="100" w:before="240" w:afterLines="100" w:after="240"/>
        <w:ind w:left="2694"/>
      </w:pPr>
      <w:r>
        <w:rPr>
          <w:noProof/>
          <w:lang w:eastAsia="zh-CN"/>
        </w:rPr>
        <w:drawing>
          <wp:inline distT="0" distB="0" distL="0" distR="0" wp14:anchorId="1F72D44F" wp14:editId="13479393">
            <wp:extent cx="2315068" cy="1301750"/>
            <wp:effectExtent l="0" t="0" r="0" b="0"/>
            <wp:docPr id="5" name="图片 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 name="R-C.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26126" cy="1307968"/>
                    </a:xfrm>
                    <a:prstGeom prst="rect">
                      <a:avLst/>
                    </a:prstGeom>
                  </pic:spPr>
                </pic:pic>
              </a:graphicData>
            </a:graphic>
          </wp:inline>
        </w:drawing>
      </w:r>
    </w:p>
    <w:p w14:paraId="5BC212D2" w14:textId="7703C9EA" w:rsidR="00BA1474" w:rsidRPr="001F4765" w:rsidRDefault="00BA1474" w:rsidP="00CC7DF3">
      <w:pPr>
        <w:spacing w:beforeLines="100" w:before="240" w:afterLines="100" w:after="240"/>
        <w:ind w:left="2694"/>
        <w:rPr>
          <w:rFonts w:asciiTheme="minorEastAsia" w:hAnsiTheme="minorEastAsia"/>
          <w:spacing w:val="1"/>
          <w:sz w:val="21"/>
          <w:szCs w:val="18"/>
          <w:lang w:eastAsia="zh-CN"/>
        </w:rPr>
      </w:pPr>
      <w:r w:rsidRPr="001F4765">
        <w:rPr>
          <w:rFonts w:asciiTheme="minorEastAsia" w:hAnsiTheme="minorEastAsia" w:hint="eastAsia"/>
          <w:spacing w:val="1"/>
          <w:sz w:val="21"/>
          <w:szCs w:val="18"/>
          <w:lang w:eastAsia="zh-CN"/>
        </w:rPr>
        <w:t>图</w:t>
      </w:r>
      <w:r>
        <w:rPr>
          <w:rFonts w:asciiTheme="minorEastAsia" w:hAnsiTheme="minorEastAsia" w:hint="eastAsia"/>
          <w:spacing w:val="1"/>
          <w:sz w:val="21"/>
          <w:szCs w:val="18"/>
          <w:lang w:eastAsia="zh-CN"/>
        </w:rPr>
        <w:t>4</w:t>
      </w:r>
      <w:r w:rsidRPr="001F4765">
        <w:rPr>
          <w:rFonts w:asciiTheme="minorEastAsia" w:hAnsiTheme="minorEastAsia" w:hint="eastAsia"/>
          <w:spacing w:val="1"/>
          <w:sz w:val="21"/>
          <w:szCs w:val="18"/>
          <w:lang w:eastAsia="zh-CN"/>
        </w:rPr>
        <w:t>：Raspberry</w:t>
      </w:r>
      <w:r w:rsidRPr="001F4765">
        <w:rPr>
          <w:rFonts w:asciiTheme="minorEastAsia" w:hAnsiTheme="minorEastAsia"/>
          <w:spacing w:val="1"/>
          <w:sz w:val="21"/>
          <w:szCs w:val="18"/>
          <w:lang w:eastAsia="zh-CN"/>
        </w:rPr>
        <w:t xml:space="preserve"> Pi 4</w:t>
      </w:r>
      <w:r w:rsidRPr="001F4765">
        <w:rPr>
          <w:rFonts w:asciiTheme="minorEastAsia" w:hAnsiTheme="minorEastAsia" w:hint="eastAsia"/>
          <w:spacing w:val="1"/>
          <w:sz w:val="21"/>
          <w:szCs w:val="18"/>
          <w:lang w:eastAsia="zh-CN"/>
        </w:rPr>
        <w:t>B</w:t>
      </w:r>
      <w:proofErr w:type="gramStart"/>
      <w:r w:rsidRPr="001F4765">
        <w:rPr>
          <w:rFonts w:asciiTheme="minorEastAsia" w:hAnsiTheme="minorEastAsia" w:hint="eastAsia"/>
          <w:spacing w:val="1"/>
          <w:sz w:val="21"/>
          <w:szCs w:val="18"/>
          <w:lang w:eastAsia="zh-CN"/>
        </w:rPr>
        <w:t>主工作</w:t>
      </w:r>
      <w:proofErr w:type="gramEnd"/>
      <w:r w:rsidRPr="001F4765">
        <w:rPr>
          <w:rFonts w:asciiTheme="minorEastAsia" w:hAnsiTheme="minorEastAsia" w:hint="eastAsia"/>
          <w:spacing w:val="1"/>
          <w:sz w:val="21"/>
          <w:szCs w:val="18"/>
          <w:lang w:eastAsia="zh-CN"/>
        </w:rPr>
        <w:t>模块</w:t>
      </w:r>
      <w:r w:rsidR="004B4066" w:rsidRPr="004B4066">
        <w:rPr>
          <w:rFonts w:asciiTheme="minorEastAsia" w:hAnsiTheme="minorEastAsia"/>
          <w:spacing w:val="1"/>
          <w:sz w:val="21"/>
          <w:szCs w:val="18"/>
          <w:lang w:eastAsia="zh-CN"/>
        </w:rPr>
        <w:t>Figure 4: Raspberry Pi 4B core working module</w:t>
      </w:r>
    </w:p>
    <w:p w14:paraId="3F58E93E" w14:textId="77777777" w:rsidR="00BA1474" w:rsidRDefault="00BA1474" w:rsidP="00CC7DF3">
      <w:pPr>
        <w:spacing w:beforeLines="100" w:before="240" w:afterLines="100" w:after="240"/>
        <w:rPr>
          <w:rFonts w:ascii="Times New Roman" w:hAnsi="Times New Roman" w:cs="Times New Roman"/>
          <w:b/>
          <w:bCs/>
          <w:sz w:val="30"/>
          <w:szCs w:val="30"/>
          <w:lang w:eastAsia="zh-CN"/>
        </w:rPr>
      </w:pPr>
    </w:p>
    <w:p w14:paraId="50F8B907" w14:textId="6E59C862" w:rsidR="00BA1474" w:rsidRPr="005D1475" w:rsidRDefault="00BA1474" w:rsidP="00CC7DF3">
      <w:pPr>
        <w:spacing w:beforeLines="100" w:before="240" w:afterLines="100" w:after="240"/>
        <w:ind w:left="154" w:right="6481"/>
        <w:jc w:val="both"/>
        <w:outlineLvl w:val="0"/>
        <w:rPr>
          <w:rFonts w:ascii="宋体" w:eastAsia="宋体" w:hAnsi="宋体"/>
          <w:b/>
          <w:sz w:val="24"/>
          <w:szCs w:val="24"/>
          <w:lang w:eastAsia="zh-CN"/>
        </w:rPr>
      </w:pPr>
      <w:bookmarkStart w:id="21" w:name="_Toc119066532"/>
      <w:r w:rsidRPr="005D1475">
        <w:rPr>
          <w:rFonts w:ascii="Times New Roman" w:eastAsia="Times New Roman" w:hAnsi="Times New Roman" w:cs="Times New Roman"/>
          <w:b/>
          <w:bCs/>
          <w:sz w:val="30"/>
          <w:szCs w:val="30"/>
          <w:lang w:eastAsia="zh-CN"/>
        </w:rPr>
        <w:t>2.2</w:t>
      </w:r>
      <w:r w:rsidRPr="005D1475">
        <w:rPr>
          <w:rFonts w:ascii="宋体" w:eastAsia="宋体" w:hAnsi="宋体" w:cs="宋体" w:hint="eastAsia"/>
          <w:b/>
          <w:spacing w:val="1"/>
          <w:sz w:val="30"/>
          <w:szCs w:val="30"/>
          <w:lang w:eastAsia="zh-CN"/>
        </w:rPr>
        <w:t>硬件原型搭建</w:t>
      </w:r>
      <w:bookmarkEnd w:id="21"/>
      <w:r w:rsidR="00CE3548" w:rsidRPr="00CE3548">
        <w:rPr>
          <w:rFonts w:ascii="宋体" w:eastAsia="宋体" w:hAnsi="宋体" w:cs="宋体"/>
          <w:b/>
          <w:spacing w:val="1"/>
          <w:sz w:val="30"/>
          <w:szCs w:val="30"/>
          <w:lang w:eastAsia="zh-CN"/>
        </w:rPr>
        <w:t>HARDWARE PROTOTYPING</w:t>
      </w:r>
    </w:p>
    <w:p w14:paraId="70DF22A6" w14:textId="23ABB682" w:rsidR="00BA1474"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通过集成上述传感器、评估板和声音数据采集设备构建了一个快速紧凑的硬件</w:t>
      </w:r>
      <w:r w:rsidR="00294660">
        <w:rPr>
          <w:rFonts w:ascii="宋体" w:eastAsia="宋体" w:hAnsi="宋体" w:hint="eastAsia"/>
          <w:sz w:val="24"/>
          <w:szCs w:val="24"/>
          <w:lang w:eastAsia="zh-CN"/>
        </w:rPr>
        <w:t>结构</w:t>
      </w:r>
      <w:r w:rsidRPr="00CC332E">
        <w:rPr>
          <w:rFonts w:ascii="宋体" w:eastAsia="宋体" w:hAnsi="宋体" w:hint="eastAsia"/>
          <w:sz w:val="24"/>
          <w:szCs w:val="24"/>
          <w:lang w:eastAsia="zh-CN"/>
        </w:rPr>
        <w:t xml:space="preserve">。 M5Stack </w:t>
      </w:r>
      <w:r w:rsidR="009F07BD">
        <w:rPr>
          <w:rFonts w:ascii="宋体" w:eastAsia="宋体" w:hAnsi="宋体"/>
          <w:sz w:val="24"/>
          <w:szCs w:val="24"/>
          <w:lang w:eastAsia="zh-CN"/>
        </w:rPr>
        <w:t xml:space="preserve">Stick </w:t>
      </w:r>
      <w:r w:rsidRPr="00CC332E">
        <w:rPr>
          <w:rFonts w:ascii="宋体" w:eastAsia="宋体" w:hAnsi="宋体" w:hint="eastAsia"/>
          <w:sz w:val="24"/>
          <w:szCs w:val="24"/>
          <w:lang w:eastAsia="zh-CN"/>
        </w:rPr>
        <w:t>C+ 与MAX30100传感器模块构成血氧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数据采集模块</w:t>
      </w:r>
      <w:r>
        <w:rPr>
          <w:rFonts w:ascii="宋体" w:eastAsia="宋体" w:hAnsi="宋体" w:hint="eastAsia"/>
          <w:sz w:val="24"/>
          <w:szCs w:val="24"/>
          <w:lang w:eastAsia="zh-CN"/>
        </w:rPr>
        <w:t>，</w:t>
      </w:r>
      <w:r w:rsidRPr="00CC332E">
        <w:rPr>
          <w:rFonts w:ascii="宋体" w:eastAsia="宋体" w:hAnsi="宋体" w:hint="eastAsia"/>
          <w:sz w:val="24"/>
          <w:szCs w:val="24"/>
          <w:lang w:eastAsia="zh-CN"/>
        </w:rPr>
        <w:t>MAX30100通过</w:t>
      </w:r>
      <w:r w:rsidR="009F07BD" w:rsidRPr="009F07BD">
        <w:rPr>
          <w:rFonts w:ascii="宋体" w:eastAsia="宋体" w:hAnsi="宋体" w:hint="eastAsia"/>
          <w:sz w:val="24"/>
          <w:szCs w:val="24"/>
          <w:lang w:eastAsia="zh-CN"/>
        </w:rPr>
        <w:t>I2C总线</w:t>
      </w:r>
      <w:r w:rsidRPr="00CC332E">
        <w:rPr>
          <w:rFonts w:ascii="宋体" w:eastAsia="宋体" w:hAnsi="宋体" w:hint="eastAsia"/>
          <w:sz w:val="24"/>
          <w:szCs w:val="24"/>
          <w:lang w:eastAsia="zh-CN"/>
        </w:rPr>
        <w:t>，将血氧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数</w:t>
      </w:r>
      <w:proofErr w:type="gramStart"/>
      <w:r w:rsidRPr="00CC332E">
        <w:rPr>
          <w:rFonts w:ascii="宋体" w:eastAsia="宋体" w:hAnsi="宋体" w:hint="eastAsia"/>
          <w:sz w:val="24"/>
          <w:szCs w:val="24"/>
          <w:lang w:eastAsia="zh-CN"/>
        </w:rPr>
        <w:t>据实时</w:t>
      </w:r>
      <w:proofErr w:type="gramEnd"/>
      <w:r w:rsidRPr="00CC332E">
        <w:rPr>
          <w:rFonts w:ascii="宋体" w:eastAsia="宋体" w:hAnsi="宋体" w:hint="eastAsia"/>
          <w:sz w:val="24"/>
          <w:szCs w:val="24"/>
          <w:lang w:eastAsia="zh-CN"/>
        </w:rPr>
        <w:t xml:space="preserve">传输到M5Stack </w:t>
      </w:r>
      <w:proofErr w:type="spellStart"/>
      <w:r w:rsidR="009F07BD" w:rsidRPr="009F07BD">
        <w:rPr>
          <w:rFonts w:ascii="宋体" w:eastAsia="宋体" w:hAnsi="宋体"/>
          <w:sz w:val="24"/>
          <w:szCs w:val="24"/>
          <w:lang w:eastAsia="zh-CN"/>
        </w:rPr>
        <w:t>Stick</w:t>
      </w:r>
      <w:r w:rsidRPr="00CC332E">
        <w:rPr>
          <w:rFonts w:ascii="宋体" w:eastAsia="宋体" w:hAnsi="宋体" w:hint="eastAsia"/>
          <w:sz w:val="24"/>
          <w:szCs w:val="24"/>
          <w:lang w:eastAsia="zh-CN"/>
        </w:rPr>
        <w:t>C</w:t>
      </w:r>
      <w:proofErr w:type="spellEnd"/>
      <w:r w:rsidRPr="00CC332E">
        <w:rPr>
          <w:rFonts w:ascii="宋体" w:eastAsia="宋体" w:hAnsi="宋体" w:hint="eastAsia"/>
          <w:sz w:val="24"/>
          <w:szCs w:val="24"/>
          <w:lang w:eastAsia="zh-CN"/>
        </w:rPr>
        <w:t>+模块上。</w:t>
      </w:r>
    </w:p>
    <w:p w14:paraId="0D8560F0" w14:textId="146191A9" w:rsidR="0063690E" w:rsidRPr="00CC332E" w:rsidRDefault="0063690E" w:rsidP="00CC7DF3">
      <w:pPr>
        <w:spacing w:beforeLines="100" w:before="240" w:afterLines="100" w:after="240"/>
        <w:ind w:leftChars="27" w:left="59" w:firstLineChars="185" w:firstLine="444"/>
        <w:jc w:val="both"/>
        <w:rPr>
          <w:rFonts w:ascii="宋体" w:eastAsia="宋体" w:hAnsi="宋体"/>
          <w:sz w:val="24"/>
          <w:szCs w:val="24"/>
          <w:lang w:eastAsia="zh-CN"/>
        </w:rPr>
      </w:pPr>
      <w:r w:rsidRPr="0063690E">
        <w:rPr>
          <w:rFonts w:ascii="宋体" w:eastAsia="宋体" w:hAnsi="宋体"/>
          <w:sz w:val="24"/>
          <w:szCs w:val="24"/>
          <w:lang w:eastAsia="zh-CN"/>
        </w:rPr>
        <w:t>A fast and compact hardware architecture is constructed by integrating the above sensors, evaluation boards, and sound data acquisition devices. The M5Stack Stick C+ and MAX30100 sensor module form the oximetry data acquisition module. The MAX30100 transmits oximetry data to the M5Stack Stick C+ module in real time via the I2C bus.</w:t>
      </w:r>
    </w:p>
    <w:p w14:paraId="3B4123BB" w14:textId="56D59A4A" w:rsidR="00BA1474" w:rsidRDefault="00BA1474" w:rsidP="00CC7DF3">
      <w:pPr>
        <w:spacing w:beforeLines="100" w:before="240" w:afterLines="100" w:after="240"/>
        <w:ind w:leftChars="27" w:left="59" w:firstLineChars="185" w:firstLine="444"/>
        <w:jc w:val="both"/>
        <w:rPr>
          <w:rFonts w:ascii="宋体" w:eastAsia="宋体" w:hAnsi="宋体"/>
          <w:color w:val="000000" w:themeColor="text1"/>
          <w:sz w:val="24"/>
          <w:szCs w:val="24"/>
          <w:lang w:eastAsia="zh-CN"/>
        </w:rPr>
      </w:pPr>
      <w:r w:rsidRPr="00CC332E">
        <w:rPr>
          <w:rFonts w:ascii="宋体" w:eastAsia="宋体" w:hAnsi="宋体" w:hint="eastAsia"/>
          <w:sz w:val="24"/>
          <w:szCs w:val="24"/>
          <w:lang w:eastAsia="zh-CN"/>
        </w:rPr>
        <w:tab/>
      </w:r>
      <w:proofErr w:type="spellStart"/>
      <w:r w:rsidRPr="00CC332E">
        <w:rPr>
          <w:rFonts w:ascii="宋体" w:eastAsia="宋体" w:hAnsi="宋体" w:hint="eastAsia"/>
          <w:sz w:val="24"/>
          <w:szCs w:val="24"/>
          <w:lang w:eastAsia="zh-CN"/>
        </w:rPr>
        <w:t>ReSpeaker</w:t>
      </w:r>
      <w:proofErr w:type="spellEnd"/>
      <w:r w:rsidRPr="00CC332E">
        <w:rPr>
          <w:rFonts w:ascii="宋体" w:eastAsia="宋体" w:hAnsi="宋体" w:hint="eastAsia"/>
          <w:sz w:val="24"/>
          <w:szCs w:val="24"/>
          <w:lang w:eastAsia="zh-CN"/>
        </w:rPr>
        <w:t xml:space="preserve"> 4-Mic阵列通过排线</w:t>
      </w:r>
      <w:r w:rsidR="009F07BD" w:rsidRPr="009F07BD">
        <w:rPr>
          <w:rFonts w:ascii="宋体" w:eastAsia="宋体" w:hAnsi="宋体" w:hint="eastAsia"/>
          <w:sz w:val="24"/>
          <w:szCs w:val="24"/>
          <w:lang w:eastAsia="zh-CN"/>
        </w:rPr>
        <w:t>（I2C）</w:t>
      </w:r>
      <w:r w:rsidRPr="00CC332E">
        <w:rPr>
          <w:rFonts w:ascii="宋体" w:eastAsia="宋体" w:hAnsi="宋体" w:hint="eastAsia"/>
          <w:sz w:val="24"/>
          <w:szCs w:val="24"/>
          <w:lang w:eastAsia="zh-CN"/>
        </w:rPr>
        <w:t>与</w:t>
      </w:r>
      <w:proofErr w:type="gramStart"/>
      <w:r w:rsidRPr="00CC332E">
        <w:rPr>
          <w:rFonts w:ascii="宋体" w:eastAsia="宋体" w:hAnsi="宋体" w:hint="eastAsia"/>
          <w:sz w:val="24"/>
          <w:szCs w:val="24"/>
          <w:lang w:eastAsia="zh-CN"/>
        </w:rPr>
        <w:t>主处理</w:t>
      </w:r>
      <w:proofErr w:type="gramEnd"/>
      <w:r w:rsidRPr="00CC332E">
        <w:rPr>
          <w:rFonts w:ascii="宋体" w:eastAsia="宋体" w:hAnsi="宋体" w:hint="eastAsia"/>
          <w:sz w:val="24"/>
          <w:szCs w:val="24"/>
          <w:lang w:eastAsia="zh-CN"/>
        </w:rPr>
        <w:t xml:space="preserve">模块Raspberry Pi 4B直接连接，记录咳嗽音数据。同时，M5Stack </w:t>
      </w:r>
      <w:r w:rsidR="00EB44FA">
        <w:rPr>
          <w:rFonts w:ascii="PMingLiU" w:eastAsia="PMingLiU" w:hAnsi="PMingLiU" w:hint="eastAsia"/>
          <w:sz w:val="24"/>
          <w:szCs w:val="24"/>
          <w:lang w:eastAsia="zh-CN"/>
        </w:rPr>
        <w:t>S</w:t>
      </w:r>
      <w:r w:rsidR="00EB44FA">
        <w:rPr>
          <w:rFonts w:ascii="宋体" w:eastAsia="PMingLiU" w:hAnsi="宋体" w:hint="eastAsia"/>
          <w:sz w:val="24"/>
          <w:szCs w:val="24"/>
          <w:lang w:eastAsia="zh-CN"/>
        </w:rPr>
        <w:t>t</w:t>
      </w:r>
      <w:r w:rsidR="00EB44FA">
        <w:rPr>
          <w:rFonts w:ascii="宋体" w:eastAsia="PMingLiU" w:hAnsi="宋体"/>
          <w:sz w:val="24"/>
          <w:szCs w:val="24"/>
          <w:lang w:eastAsia="zh-CN"/>
        </w:rPr>
        <w:t xml:space="preserve">ick </w:t>
      </w:r>
      <w:r w:rsidRPr="00CC332E">
        <w:rPr>
          <w:rFonts w:ascii="宋体" w:eastAsia="宋体" w:hAnsi="宋体" w:hint="eastAsia"/>
          <w:sz w:val="24"/>
          <w:szCs w:val="24"/>
          <w:lang w:eastAsia="zh-CN"/>
        </w:rPr>
        <w:t>C+ 通过</w:t>
      </w:r>
      <w:r w:rsidR="009F07BD">
        <w:rPr>
          <w:rFonts w:ascii="宋体" w:eastAsia="PMingLiU" w:hAnsi="宋体" w:hint="eastAsia"/>
          <w:sz w:val="24"/>
          <w:szCs w:val="24"/>
          <w:lang w:eastAsia="zh-CN"/>
        </w:rPr>
        <w:t>W</w:t>
      </w:r>
      <w:r w:rsidR="009F07BD">
        <w:rPr>
          <w:rFonts w:ascii="宋体" w:eastAsia="PMingLiU" w:hAnsi="宋体"/>
          <w:sz w:val="24"/>
          <w:szCs w:val="24"/>
          <w:lang w:eastAsia="zh-CN"/>
        </w:rPr>
        <w:t>IFI</w:t>
      </w:r>
      <w:r w:rsidRPr="00CC332E">
        <w:rPr>
          <w:rFonts w:ascii="宋体" w:eastAsia="宋体" w:hAnsi="宋体" w:hint="eastAsia"/>
          <w:sz w:val="24"/>
          <w:szCs w:val="24"/>
          <w:lang w:eastAsia="zh-CN"/>
        </w:rPr>
        <w:t>发送血氧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 xml:space="preserve">采集数据到Raspberry Pi 4B </w:t>
      </w:r>
      <w:r w:rsidR="00A34A2C" w:rsidRPr="00294660">
        <w:rPr>
          <w:rFonts w:ascii="宋体" w:eastAsia="宋体" w:hAnsi="宋体" w:hint="eastAsia"/>
          <w:color w:val="000000" w:themeColor="text1"/>
          <w:sz w:val="24"/>
          <w:szCs w:val="24"/>
          <w:lang w:eastAsia="zh-CN"/>
        </w:rPr>
        <w:t>上。</w:t>
      </w:r>
    </w:p>
    <w:p w14:paraId="5B8CF8F9" w14:textId="64A9E418" w:rsidR="00264466" w:rsidRPr="00294660" w:rsidRDefault="00264466" w:rsidP="00CC7DF3">
      <w:pPr>
        <w:spacing w:beforeLines="100" w:before="240" w:afterLines="100" w:after="240"/>
        <w:ind w:leftChars="27" w:left="59" w:firstLineChars="185" w:firstLine="444"/>
        <w:jc w:val="both"/>
        <w:rPr>
          <w:rFonts w:ascii="宋体" w:eastAsia="宋体" w:hAnsi="宋体"/>
          <w:color w:val="000000" w:themeColor="text1"/>
          <w:sz w:val="24"/>
          <w:szCs w:val="24"/>
          <w:lang w:eastAsia="zh-CN"/>
        </w:rPr>
      </w:pPr>
      <w:r w:rsidRPr="00264466">
        <w:rPr>
          <w:rFonts w:ascii="宋体" w:eastAsia="宋体" w:hAnsi="宋体"/>
          <w:color w:val="000000" w:themeColor="text1"/>
          <w:sz w:val="24"/>
          <w:szCs w:val="24"/>
          <w:lang w:eastAsia="zh-CN"/>
        </w:rPr>
        <w:t xml:space="preserve">The </w:t>
      </w:r>
      <w:proofErr w:type="spellStart"/>
      <w:r w:rsidRPr="00264466">
        <w:rPr>
          <w:rFonts w:ascii="宋体" w:eastAsia="宋体" w:hAnsi="宋体"/>
          <w:color w:val="000000" w:themeColor="text1"/>
          <w:sz w:val="24"/>
          <w:szCs w:val="24"/>
          <w:lang w:eastAsia="zh-CN"/>
        </w:rPr>
        <w:t>ReSpeaker</w:t>
      </w:r>
      <w:proofErr w:type="spellEnd"/>
      <w:r w:rsidRPr="00264466">
        <w:rPr>
          <w:rFonts w:ascii="宋体" w:eastAsia="宋体" w:hAnsi="宋体"/>
          <w:color w:val="000000" w:themeColor="text1"/>
          <w:sz w:val="24"/>
          <w:szCs w:val="24"/>
          <w:lang w:eastAsia="zh-CN"/>
        </w:rPr>
        <w:t xml:space="preserve"> 4-Mic array is directly connected to the main processing module, Raspberry Pi 4B, via a cable (I2C) to record cough sound data. Meanwhile, the M5Stack Stick C+ sends oxygen saturation data to the Raspberry Pi 4B via WIFI.</w:t>
      </w:r>
    </w:p>
    <w:p w14:paraId="4D04864A" w14:textId="233DD1F9" w:rsidR="000968EC" w:rsidRDefault="00A34A2C" w:rsidP="00CC7DF3">
      <w:pPr>
        <w:spacing w:beforeLines="100" w:before="240" w:afterLines="100" w:after="240"/>
        <w:ind w:leftChars="27" w:left="59" w:firstLineChars="185" w:firstLine="444"/>
        <w:jc w:val="both"/>
        <w:rPr>
          <w:rFonts w:ascii="PMingLiU" w:eastAsia="宋体" w:hAnsi="PMingLiU"/>
          <w:color w:val="000000" w:themeColor="text1"/>
          <w:sz w:val="24"/>
          <w:szCs w:val="24"/>
          <w:lang w:eastAsia="zh-CN"/>
        </w:rPr>
      </w:pPr>
      <w:r w:rsidRPr="00294660">
        <w:rPr>
          <w:rFonts w:ascii="PMingLiU" w:eastAsia="宋体" w:hAnsi="PMingLiU" w:hint="eastAsia"/>
          <w:color w:val="000000" w:themeColor="text1"/>
          <w:sz w:val="24"/>
          <w:szCs w:val="24"/>
          <w:lang w:eastAsia="zh-CN"/>
        </w:rPr>
        <w:t>为了产品的易用性、收音清晰度并且兼顾散热功能，我们参考了水果常见的包装</w:t>
      </w:r>
      <w:proofErr w:type="gramStart"/>
      <w:r w:rsidRPr="00294660">
        <w:rPr>
          <w:rFonts w:ascii="PMingLiU" w:eastAsia="宋体" w:hAnsi="PMingLiU" w:hint="eastAsia"/>
          <w:color w:val="000000" w:themeColor="text1"/>
          <w:sz w:val="24"/>
          <w:szCs w:val="24"/>
          <w:lang w:eastAsia="zh-CN"/>
        </w:rPr>
        <w:t>篮</w:t>
      </w:r>
      <w:proofErr w:type="gramEnd"/>
      <w:r w:rsidRPr="00294660">
        <w:rPr>
          <w:rFonts w:ascii="PMingLiU" w:eastAsia="宋体" w:hAnsi="PMingLiU" w:hint="eastAsia"/>
          <w:color w:val="000000" w:themeColor="text1"/>
          <w:sz w:val="24"/>
          <w:szCs w:val="24"/>
          <w:lang w:eastAsia="zh-CN"/>
        </w:rPr>
        <w:t>设计，设计了一款</w:t>
      </w:r>
      <w:r w:rsidRPr="00294660">
        <w:rPr>
          <w:rFonts w:ascii="PMingLiU" w:eastAsia="宋体" w:hAnsi="PMingLiU"/>
          <w:color w:val="000000" w:themeColor="text1"/>
          <w:sz w:val="24"/>
          <w:szCs w:val="24"/>
          <w:lang w:eastAsia="zh-CN"/>
        </w:rPr>
        <w:t>3</w:t>
      </w:r>
      <w:r w:rsidRPr="00294660">
        <w:rPr>
          <w:rFonts w:ascii="PMingLiU" w:hAnsi="PMingLiU"/>
          <w:color w:val="000000" w:themeColor="text1"/>
          <w:sz w:val="24"/>
          <w:szCs w:val="24"/>
          <w:lang w:eastAsia="zh-CN"/>
        </w:rPr>
        <w:t>D</w:t>
      </w:r>
      <w:r w:rsidRPr="00294660">
        <w:rPr>
          <w:rFonts w:ascii="PMingLiU" w:eastAsia="宋体" w:hAnsi="PMingLiU" w:hint="eastAsia"/>
          <w:color w:val="000000" w:themeColor="text1"/>
          <w:sz w:val="24"/>
          <w:szCs w:val="24"/>
          <w:lang w:eastAsia="zh-CN"/>
        </w:rPr>
        <w:t>打印的外盒来装置</w:t>
      </w:r>
      <w:r w:rsidRPr="00294660">
        <w:rPr>
          <w:rFonts w:ascii="宋体" w:eastAsia="宋体" w:hAnsi="宋体" w:hint="eastAsia"/>
          <w:color w:val="000000" w:themeColor="text1"/>
          <w:sz w:val="24"/>
          <w:szCs w:val="24"/>
          <w:lang w:eastAsia="zh-CN"/>
        </w:rPr>
        <w:t>传感器、评估板和声音数据采集设备</w:t>
      </w:r>
      <w:r w:rsidRPr="00294660">
        <w:rPr>
          <w:rFonts w:ascii="PMingLiU" w:eastAsia="宋体" w:hAnsi="PMingLiU" w:hint="eastAsia"/>
          <w:color w:val="000000" w:themeColor="text1"/>
          <w:sz w:val="24"/>
          <w:szCs w:val="24"/>
          <w:lang w:eastAsia="zh-CN"/>
        </w:rPr>
        <w:t>，为了后续维修方便也设计了易于开启的卡扣。</w:t>
      </w:r>
    </w:p>
    <w:p w14:paraId="15ACF355" w14:textId="20E2DA7B" w:rsidR="00BF1F9B" w:rsidRPr="00294660" w:rsidRDefault="00BF1F9B" w:rsidP="00CC7DF3">
      <w:pPr>
        <w:spacing w:beforeLines="100" w:before="240" w:afterLines="100" w:after="240"/>
        <w:ind w:leftChars="27" w:left="59" w:firstLineChars="185" w:firstLine="444"/>
        <w:jc w:val="both"/>
        <w:rPr>
          <w:rFonts w:ascii="宋体" w:eastAsia="PMingLiU" w:hAnsi="宋体"/>
          <w:color w:val="000000" w:themeColor="text1"/>
          <w:sz w:val="24"/>
          <w:szCs w:val="24"/>
          <w:lang w:eastAsia="zh-CN"/>
        </w:rPr>
      </w:pPr>
      <w:r w:rsidRPr="00BF1F9B">
        <w:rPr>
          <w:rFonts w:ascii="宋体" w:eastAsia="PMingLiU" w:hAnsi="宋体"/>
          <w:color w:val="000000" w:themeColor="text1"/>
          <w:sz w:val="24"/>
          <w:szCs w:val="24"/>
          <w:lang w:eastAsia="zh-CN"/>
        </w:rPr>
        <w:t>Considering ease of use, radio clarity and heat dissipation, we referenced a supermarket basket and designed a 3D-printed outer box to house the sensors, evaluation board and sound data acquisition device. We designed an easy-open clip for subsequent maintenance.</w:t>
      </w:r>
    </w:p>
    <w:p w14:paraId="41A0980E" w14:textId="5066921A" w:rsidR="00BA1474" w:rsidRDefault="00BA1474" w:rsidP="00CC7DF3">
      <w:pPr>
        <w:spacing w:beforeLines="100" w:before="240" w:afterLines="100" w:after="240"/>
        <w:ind w:left="709"/>
        <w:rPr>
          <w:sz w:val="30"/>
          <w:szCs w:val="30"/>
        </w:rPr>
      </w:pPr>
    </w:p>
    <w:p w14:paraId="2916BAFA" w14:textId="0AA76BC5" w:rsidR="00856CBC" w:rsidRDefault="00856CBC" w:rsidP="00CC7DF3">
      <w:pPr>
        <w:spacing w:beforeLines="100" w:before="240" w:afterLines="100" w:after="240"/>
        <w:ind w:left="709"/>
        <w:rPr>
          <w:sz w:val="30"/>
          <w:szCs w:val="30"/>
        </w:rPr>
      </w:pPr>
      <w:r>
        <w:rPr>
          <w:noProof/>
          <w:sz w:val="30"/>
          <w:szCs w:val="30"/>
        </w:rPr>
        <w:lastRenderedPageBreak/>
        <w:drawing>
          <wp:inline distT="0" distB="0" distL="0" distR="0" wp14:anchorId="792BF5EF" wp14:editId="763AFF71">
            <wp:extent cx="5174165" cy="3113269"/>
            <wp:effectExtent l="0" t="0" r="762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96216" cy="3126537"/>
                    </a:xfrm>
                    <a:prstGeom prst="rect">
                      <a:avLst/>
                    </a:prstGeom>
                    <a:noFill/>
                  </pic:spPr>
                </pic:pic>
              </a:graphicData>
            </a:graphic>
          </wp:inline>
        </w:drawing>
      </w:r>
    </w:p>
    <w:p w14:paraId="1970BF53" w14:textId="77777777" w:rsidR="00856CBC" w:rsidRDefault="00856CBC" w:rsidP="00CC7DF3">
      <w:pPr>
        <w:spacing w:beforeLines="100" w:before="240" w:afterLines="100" w:after="240"/>
        <w:ind w:left="709"/>
        <w:rPr>
          <w:sz w:val="30"/>
          <w:szCs w:val="30"/>
        </w:rPr>
      </w:pPr>
    </w:p>
    <w:p w14:paraId="48F61C63" w14:textId="4EC9A66C" w:rsidR="00BA1474" w:rsidRDefault="00BA1474" w:rsidP="00CC7DF3">
      <w:pPr>
        <w:spacing w:beforeLines="100" w:before="240" w:afterLines="100" w:after="240"/>
        <w:ind w:left="154"/>
        <w:jc w:val="center"/>
        <w:rPr>
          <w:sz w:val="21"/>
          <w:szCs w:val="21"/>
          <w:lang w:eastAsia="zh-CN"/>
        </w:rPr>
      </w:pPr>
      <w:r w:rsidRPr="001F4765">
        <w:rPr>
          <w:rFonts w:hint="eastAsia"/>
          <w:sz w:val="21"/>
          <w:szCs w:val="21"/>
          <w:lang w:eastAsia="zh-CN"/>
        </w:rPr>
        <w:t>图</w:t>
      </w:r>
      <w:r>
        <w:rPr>
          <w:rFonts w:hint="eastAsia"/>
          <w:sz w:val="21"/>
          <w:szCs w:val="21"/>
          <w:lang w:eastAsia="zh-CN"/>
        </w:rPr>
        <w:t>5</w:t>
      </w:r>
      <w:r w:rsidRPr="001F4765">
        <w:rPr>
          <w:rFonts w:hint="eastAsia"/>
          <w:sz w:val="21"/>
          <w:szCs w:val="21"/>
          <w:lang w:eastAsia="zh-CN"/>
        </w:rPr>
        <w:t>：硬件实现模型</w:t>
      </w:r>
      <w:r>
        <w:rPr>
          <w:rFonts w:hint="eastAsia"/>
          <w:sz w:val="21"/>
          <w:szCs w:val="21"/>
          <w:lang w:eastAsia="zh-CN"/>
        </w:rPr>
        <w:t xml:space="preserve"> - </w:t>
      </w:r>
      <w:r>
        <w:rPr>
          <w:rFonts w:hint="eastAsia"/>
          <w:sz w:val="21"/>
          <w:szCs w:val="21"/>
          <w:lang w:eastAsia="zh-CN"/>
        </w:rPr>
        <w:t>概念</w:t>
      </w:r>
      <w:r w:rsidRPr="001F4765">
        <w:rPr>
          <w:rFonts w:hint="eastAsia"/>
          <w:sz w:val="21"/>
          <w:szCs w:val="21"/>
          <w:lang w:eastAsia="zh-CN"/>
        </w:rPr>
        <w:t>图</w:t>
      </w:r>
      <w:r w:rsidR="00856CBC" w:rsidRPr="00856CBC">
        <w:rPr>
          <w:sz w:val="21"/>
          <w:szCs w:val="21"/>
          <w:lang w:eastAsia="zh-CN"/>
        </w:rPr>
        <w:t>Figure 5: Hardware implementation model-Concept diagram</w:t>
      </w:r>
    </w:p>
    <w:p w14:paraId="24ABF0DC" w14:textId="77777777" w:rsidR="004407BB" w:rsidRDefault="00A34A2C" w:rsidP="00CC7DF3">
      <w:pPr>
        <w:spacing w:beforeLines="100" w:before="240" w:afterLines="100" w:after="240"/>
        <w:ind w:left="154"/>
        <w:jc w:val="center"/>
        <w:rPr>
          <w:sz w:val="21"/>
          <w:szCs w:val="21"/>
          <w:lang w:eastAsia="zh-CN"/>
        </w:rPr>
      </w:pPr>
      <w:r>
        <w:rPr>
          <w:noProof/>
          <w:lang w:eastAsia="zh-CN"/>
        </w:rPr>
        <w:drawing>
          <wp:inline distT="0" distB="0" distL="0" distR="0" wp14:anchorId="5633B914" wp14:editId="19500F02">
            <wp:extent cx="2256369" cy="1620456"/>
            <wp:effectExtent l="0" t="0" r="0" b="0"/>
            <wp:docPr id="6" name="图片 6"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图片包含 游戏机&#10;&#10;描述已自动生成"/>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1031" t="9680" r="12941" b="17520"/>
                    <a:stretch/>
                  </pic:blipFill>
                  <pic:spPr bwMode="auto">
                    <a:xfrm rot="10800000">
                      <a:off x="0" y="0"/>
                      <a:ext cx="2286836" cy="1642337"/>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zh-CN"/>
        </w:rPr>
        <w:drawing>
          <wp:inline distT="0" distB="0" distL="0" distR="0" wp14:anchorId="2F5C71EE" wp14:editId="088B85C4">
            <wp:extent cx="2166194" cy="1624700"/>
            <wp:effectExtent l="0" t="0" r="5715" b="0"/>
            <wp:docPr id="15" name="图片 15" descr="图片包含 室内, 小, 桌子,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图片包含 室内, 小, 桌子, 游戏机&#10;&#10;描述已自动生成"/>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81878" cy="1636464"/>
                    </a:xfrm>
                    <a:prstGeom prst="rect">
                      <a:avLst/>
                    </a:prstGeom>
                    <a:noFill/>
                    <a:ln>
                      <a:noFill/>
                    </a:ln>
                  </pic:spPr>
                </pic:pic>
              </a:graphicData>
            </a:graphic>
          </wp:inline>
        </w:drawing>
      </w:r>
    </w:p>
    <w:p w14:paraId="120772E5" w14:textId="61940882" w:rsidR="004407BB" w:rsidRPr="00A34A2C" w:rsidRDefault="00A34A2C" w:rsidP="00CC7DF3">
      <w:pPr>
        <w:spacing w:beforeLines="100" w:before="240" w:afterLines="100" w:after="240"/>
        <w:ind w:left="154"/>
        <w:jc w:val="center"/>
        <w:rPr>
          <w:sz w:val="21"/>
          <w:szCs w:val="21"/>
          <w:lang w:eastAsia="zh-CN"/>
        </w:rPr>
      </w:pPr>
      <w:r w:rsidRPr="001F4765">
        <w:rPr>
          <w:rFonts w:hint="eastAsia"/>
          <w:sz w:val="21"/>
          <w:szCs w:val="21"/>
          <w:lang w:eastAsia="zh-CN"/>
        </w:rPr>
        <w:t>图</w:t>
      </w:r>
      <w:r>
        <w:rPr>
          <w:rFonts w:eastAsia="PMingLiU" w:hint="eastAsia"/>
          <w:sz w:val="21"/>
          <w:szCs w:val="21"/>
          <w:lang w:eastAsia="zh-CN"/>
        </w:rPr>
        <w:t>6</w:t>
      </w:r>
      <w:r w:rsidRPr="001F4765">
        <w:rPr>
          <w:rFonts w:hint="eastAsia"/>
          <w:sz w:val="21"/>
          <w:szCs w:val="21"/>
          <w:lang w:eastAsia="zh-CN"/>
        </w:rPr>
        <w:t>：硬件实现模型</w:t>
      </w:r>
      <w:r>
        <w:rPr>
          <w:rFonts w:hint="eastAsia"/>
          <w:sz w:val="21"/>
          <w:szCs w:val="21"/>
          <w:lang w:eastAsia="zh-CN"/>
        </w:rPr>
        <w:t xml:space="preserve"> - </w:t>
      </w:r>
      <w:proofErr w:type="gramStart"/>
      <w:r>
        <w:rPr>
          <w:rFonts w:hint="eastAsia"/>
          <w:sz w:val="21"/>
          <w:szCs w:val="21"/>
          <w:lang w:eastAsia="zh-CN"/>
        </w:rPr>
        <w:t>实际</w:t>
      </w:r>
      <w:r w:rsidRPr="001F4765">
        <w:rPr>
          <w:rFonts w:hint="eastAsia"/>
          <w:sz w:val="21"/>
          <w:szCs w:val="21"/>
          <w:lang w:eastAsia="zh-CN"/>
        </w:rPr>
        <w:t>图</w:t>
      </w:r>
      <w:proofErr w:type="gramEnd"/>
      <w:r w:rsidR="003927B9">
        <w:rPr>
          <w:rFonts w:eastAsia="PMingLiU" w:hint="eastAsia"/>
          <w:sz w:val="21"/>
          <w:szCs w:val="21"/>
          <w:lang w:eastAsia="zh-CN"/>
        </w:rPr>
        <w:t xml:space="preserve"> </w:t>
      </w:r>
      <w:r w:rsidR="003927B9" w:rsidRPr="003927B9">
        <w:rPr>
          <w:rFonts w:eastAsia="PMingLiU"/>
          <w:sz w:val="21"/>
          <w:szCs w:val="21"/>
          <w:lang w:eastAsia="zh-CN"/>
        </w:rPr>
        <w:t xml:space="preserve">Figure 6: Hardware implementation model - actual </w:t>
      </w:r>
      <w:r w:rsidR="003927B9">
        <w:rPr>
          <w:rFonts w:eastAsia="PMingLiU"/>
          <w:sz w:val="21"/>
          <w:szCs w:val="21"/>
          <w:lang w:eastAsia="zh-CN"/>
        </w:rPr>
        <w:t>view</w:t>
      </w:r>
    </w:p>
    <w:p w14:paraId="42CF7FC0" w14:textId="77777777" w:rsidR="00BA1474" w:rsidRDefault="00A34A2C" w:rsidP="00CC7DF3">
      <w:pPr>
        <w:spacing w:beforeLines="100" w:before="240" w:afterLines="100" w:after="240"/>
        <w:ind w:left="1276"/>
        <w:rPr>
          <w:color w:val="FF0000"/>
          <w:sz w:val="30"/>
          <w:szCs w:val="30"/>
          <w:lang w:eastAsia="zh-CN"/>
        </w:rPr>
      </w:pPr>
      <w:r>
        <w:rPr>
          <w:noProof/>
          <w:color w:val="FF0000"/>
          <w:sz w:val="30"/>
          <w:szCs w:val="30"/>
          <w:lang w:eastAsia="zh-CN"/>
        </w:rPr>
        <w:drawing>
          <wp:inline distT="0" distB="0" distL="0" distR="0" wp14:anchorId="6B975C8F" wp14:editId="28C6C82C">
            <wp:extent cx="4907666" cy="1295220"/>
            <wp:effectExtent l="0" t="0" r="7620" b="63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988462" cy="1316543"/>
                    </a:xfrm>
                    <a:prstGeom prst="rect">
                      <a:avLst/>
                    </a:prstGeom>
                    <a:noFill/>
                  </pic:spPr>
                </pic:pic>
              </a:graphicData>
            </a:graphic>
          </wp:inline>
        </w:drawing>
      </w:r>
    </w:p>
    <w:p w14:paraId="2D64CA4F" w14:textId="2843B531" w:rsidR="00164D28" w:rsidRPr="008C0D1B" w:rsidRDefault="00A34A2C" w:rsidP="00CC7DF3">
      <w:pPr>
        <w:spacing w:beforeLines="100" w:before="240" w:afterLines="100" w:after="240"/>
        <w:ind w:left="3544" w:firstLineChars="100" w:firstLine="210"/>
        <w:rPr>
          <w:color w:val="000000" w:themeColor="text1"/>
          <w:sz w:val="21"/>
          <w:szCs w:val="21"/>
          <w:lang w:eastAsia="zh-CN"/>
        </w:rPr>
      </w:pPr>
      <w:r w:rsidRPr="008C0D1B">
        <w:rPr>
          <w:rFonts w:hint="eastAsia"/>
          <w:color w:val="000000" w:themeColor="text1"/>
          <w:sz w:val="21"/>
          <w:szCs w:val="21"/>
          <w:lang w:eastAsia="zh-CN"/>
        </w:rPr>
        <w:t>图</w:t>
      </w:r>
      <w:r w:rsidRPr="008C0D1B">
        <w:rPr>
          <w:rFonts w:eastAsia="宋体"/>
          <w:color w:val="000000" w:themeColor="text1"/>
          <w:sz w:val="21"/>
          <w:szCs w:val="21"/>
          <w:lang w:eastAsia="zh-CN"/>
        </w:rPr>
        <w:t>7</w:t>
      </w:r>
      <w:r w:rsidRPr="008C0D1B">
        <w:rPr>
          <w:rFonts w:hint="eastAsia"/>
          <w:color w:val="000000" w:themeColor="text1"/>
          <w:sz w:val="21"/>
          <w:szCs w:val="21"/>
          <w:lang w:eastAsia="zh-CN"/>
        </w:rPr>
        <w:t>：设备</w:t>
      </w:r>
      <w:r w:rsidRPr="008C0D1B">
        <w:rPr>
          <w:rFonts w:eastAsia="宋体"/>
          <w:color w:val="000000" w:themeColor="text1"/>
          <w:sz w:val="21"/>
          <w:szCs w:val="21"/>
          <w:lang w:eastAsia="zh-CN"/>
        </w:rPr>
        <w:t>3D</w:t>
      </w:r>
      <w:r w:rsidRPr="008C0D1B">
        <w:rPr>
          <w:rFonts w:eastAsia="宋体" w:hint="eastAsia"/>
          <w:color w:val="000000" w:themeColor="text1"/>
          <w:sz w:val="21"/>
          <w:szCs w:val="21"/>
          <w:lang w:eastAsia="zh-CN"/>
        </w:rPr>
        <w:t>外盒</w:t>
      </w:r>
      <w:r w:rsidRPr="008C0D1B">
        <w:rPr>
          <w:color w:val="000000" w:themeColor="text1"/>
          <w:sz w:val="21"/>
          <w:szCs w:val="21"/>
          <w:lang w:eastAsia="zh-CN"/>
        </w:rPr>
        <w:t xml:space="preserve"> - </w:t>
      </w:r>
      <w:proofErr w:type="gramStart"/>
      <w:r w:rsidRPr="008C0D1B">
        <w:rPr>
          <w:rFonts w:hint="eastAsia"/>
          <w:color w:val="000000" w:themeColor="text1"/>
          <w:sz w:val="21"/>
          <w:szCs w:val="21"/>
          <w:lang w:eastAsia="zh-CN"/>
        </w:rPr>
        <w:t>实际图</w:t>
      </w:r>
      <w:proofErr w:type="gramEnd"/>
      <w:r w:rsidR="003927B9" w:rsidRPr="003927B9">
        <w:rPr>
          <w:color w:val="000000" w:themeColor="text1"/>
          <w:sz w:val="21"/>
          <w:szCs w:val="21"/>
          <w:lang w:eastAsia="zh-CN"/>
        </w:rPr>
        <w:t>Figure 7: 3D outer box of the device - actual view</w:t>
      </w:r>
    </w:p>
    <w:p w14:paraId="0EB1FF36" w14:textId="77777777" w:rsidR="00830410" w:rsidRPr="00164D28" w:rsidRDefault="00830410" w:rsidP="00CC7DF3">
      <w:pPr>
        <w:spacing w:beforeLines="100" w:before="240" w:afterLines="100" w:after="240"/>
        <w:ind w:left="154"/>
        <w:rPr>
          <w:color w:val="FF0000"/>
          <w:sz w:val="30"/>
          <w:szCs w:val="30"/>
          <w:lang w:eastAsia="zh-CN"/>
        </w:rPr>
      </w:pPr>
    </w:p>
    <w:p w14:paraId="5D986B2B" w14:textId="5C6E1D60" w:rsidR="00BA1474" w:rsidRPr="005D1475" w:rsidRDefault="00BA1474" w:rsidP="00CC7DF3">
      <w:pPr>
        <w:spacing w:beforeLines="100" w:before="240" w:afterLines="100" w:after="240"/>
        <w:ind w:left="154" w:right="6481"/>
        <w:jc w:val="both"/>
        <w:outlineLvl w:val="0"/>
        <w:rPr>
          <w:rFonts w:ascii="宋体" w:eastAsia="宋体" w:hAnsi="宋体" w:cs="宋体"/>
          <w:b/>
          <w:sz w:val="30"/>
          <w:szCs w:val="30"/>
          <w:lang w:eastAsia="zh-CN"/>
        </w:rPr>
      </w:pPr>
      <w:bookmarkStart w:id="22" w:name="_Toc119066533"/>
      <w:r w:rsidRPr="005D1475">
        <w:rPr>
          <w:rFonts w:ascii="Times New Roman" w:eastAsia="Times New Roman" w:hAnsi="Times New Roman" w:cs="Times New Roman"/>
          <w:b/>
          <w:bCs/>
          <w:sz w:val="30"/>
          <w:szCs w:val="30"/>
          <w:lang w:eastAsia="zh-CN"/>
        </w:rPr>
        <w:t>2.3</w:t>
      </w:r>
      <w:r w:rsidRPr="005D1475">
        <w:rPr>
          <w:rFonts w:ascii="宋体" w:eastAsia="宋体" w:hAnsi="宋体" w:cs="宋体" w:hint="eastAsia"/>
          <w:b/>
          <w:sz w:val="30"/>
          <w:szCs w:val="30"/>
          <w:lang w:eastAsia="zh-CN"/>
        </w:rPr>
        <w:t>采集功能的实现</w:t>
      </w:r>
      <w:bookmarkEnd w:id="22"/>
      <w:r w:rsidR="0033154F" w:rsidRPr="0033154F">
        <w:rPr>
          <w:rFonts w:ascii="宋体" w:eastAsia="宋体" w:hAnsi="宋体" w:cs="宋体"/>
          <w:b/>
          <w:sz w:val="30"/>
          <w:szCs w:val="30"/>
          <w:lang w:eastAsia="zh-CN"/>
        </w:rPr>
        <w:t>REALIZATION OF DATA COLLECTION</w:t>
      </w:r>
    </w:p>
    <w:p w14:paraId="3B54456F" w14:textId="09265901" w:rsidR="00BA1474" w:rsidRPr="00A93B62" w:rsidRDefault="00BA1474" w:rsidP="00CC7DF3">
      <w:pPr>
        <w:spacing w:beforeLines="100" w:before="240" w:afterLines="100" w:after="240"/>
        <w:ind w:left="154"/>
        <w:rPr>
          <w:rFonts w:ascii="宋体" w:eastAsia="宋体" w:hAnsi="宋体"/>
          <w:b/>
          <w:sz w:val="24"/>
          <w:szCs w:val="24"/>
          <w:lang w:eastAsia="zh-CN"/>
        </w:rPr>
      </w:pPr>
      <w:r w:rsidRPr="00A93B62">
        <w:rPr>
          <w:rFonts w:ascii="宋体" w:eastAsia="宋体" w:hAnsi="宋体" w:hint="eastAsia"/>
          <w:b/>
          <w:sz w:val="24"/>
          <w:szCs w:val="24"/>
          <w:lang w:eastAsia="zh-CN"/>
        </w:rPr>
        <w:lastRenderedPageBreak/>
        <w:t>2.3.1 血氧采集模块功能</w:t>
      </w:r>
      <w:r w:rsidRPr="000208D0">
        <w:rPr>
          <w:rFonts w:ascii="Times New Roman" w:hAnsiTheme="minorEastAsia" w:cs="Times New Roman" w:hint="eastAsia"/>
          <w:b/>
          <w:sz w:val="24"/>
          <w:szCs w:val="24"/>
          <w:lang w:eastAsia="zh-CN"/>
        </w:rPr>
        <w:t>实现</w:t>
      </w:r>
      <w:r w:rsidR="0033154F" w:rsidRPr="0033154F">
        <w:rPr>
          <w:rFonts w:ascii="Times New Roman" w:hAnsiTheme="minorEastAsia" w:cs="Times New Roman"/>
          <w:b/>
          <w:sz w:val="24"/>
          <w:szCs w:val="24"/>
          <w:lang w:eastAsia="zh-CN"/>
        </w:rPr>
        <w:t>Blood oxygen acquisition module function implementation</w:t>
      </w:r>
    </w:p>
    <w:p w14:paraId="2AF893FC" w14:textId="460CB631" w:rsidR="00BA1474"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 xml:space="preserve">通过M5Stack </w:t>
      </w:r>
      <w:proofErr w:type="spellStart"/>
      <w:r w:rsidRPr="00CC332E">
        <w:rPr>
          <w:rFonts w:ascii="宋体" w:eastAsia="宋体" w:hAnsi="宋体" w:hint="eastAsia"/>
          <w:sz w:val="24"/>
          <w:szCs w:val="24"/>
          <w:lang w:eastAsia="zh-CN"/>
        </w:rPr>
        <w:t>Mi</w:t>
      </w:r>
      <w:r w:rsidR="004303C4">
        <w:rPr>
          <w:rFonts w:ascii="宋体" w:eastAsia="宋体" w:hAnsi="宋体" w:hint="eastAsia"/>
          <w:sz w:val="24"/>
          <w:szCs w:val="24"/>
          <w:lang w:eastAsia="zh-CN"/>
        </w:rPr>
        <w:t>cr</w:t>
      </w:r>
      <w:r w:rsidRPr="00CC332E">
        <w:rPr>
          <w:rFonts w:ascii="宋体" w:eastAsia="宋体" w:hAnsi="宋体" w:hint="eastAsia"/>
          <w:sz w:val="24"/>
          <w:szCs w:val="24"/>
          <w:lang w:eastAsia="zh-CN"/>
        </w:rPr>
        <w:t>oPython</w:t>
      </w:r>
      <w:proofErr w:type="spellEnd"/>
      <w:r w:rsidRPr="00CC332E">
        <w:rPr>
          <w:rFonts w:ascii="宋体" w:eastAsia="宋体" w:hAnsi="宋体" w:hint="eastAsia"/>
          <w:sz w:val="24"/>
          <w:szCs w:val="24"/>
          <w:lang w:eastAsia="zh-CN"/>
        </w:rPr>
        <w:t xml:space="preserve"> 快速实施定时血氧</w:t>
      </w:r>
      <w:r w:rsidR="00B25B70" w:rsidRPr="00B25B70">
        <w:rPr>
          <w:rFonts w:ascii="宋体" w:eastAsia="宋体" w:hAnsi="宋体" w:hint="eastAsia"/>
          <w:sz w:val="24"/>
          <w:szCs w:val="24"/>
          <w:lang w:eastAsia="zh-CN"/>
        </w:rPr>
        <w:t>饱和</w:t>
      </w:r>
      <w:proofErr w:type="gramStart"/>
      <w:r w:rsidR="00B25B70" w:rsidRPr="00B25B70">
        <w:rPr>
          <w:rFonts w:ascii="宋体" w:eastAsia="宋体" w:hAnsi="宋体" w:hint="eastAsia"/>
          <w:sz w:val="24"/>
          <w:szCs w:val="24"/>
          <w:lang w:eastAsia="zh-CN"/>
        </w:rPr>
        <w:t>度</w:t>
      </w:r>
      <w:r w:rsidRPr="00CC332E">
        <w:rPr>
          <w:rFonts w:ascii="宋体" w:eastAsia="宋体" w:hAnsi="宋体" w:hint="eastAsia"/>
          <w:sz w:val="24"/>
          <w:szCs w:val="24"/>
          <w:lang w:eastAsia="zh-CN"/>
        </w:rPr>
        <w:t>数据</w:t>
      </w:r>
      <w:proofErr w:type="gramEnd"/>
      <w:r w:rsidRPr="00CC332E">
        <w:rPr>
          <w:rFonts w:ascii="宋体" w:eastAsia="宋体" w:hAnsi="宋体" w:hint="eastAsia"/>
          <w:sz w:val="24"/>
          <w:szCs w:val="24"/>
          <w:lang w:eastAsia="zh-CN"/>
        </w:rPr>
        <w:t>的采集功能，采集时间间隔为500ms，通过</w:t>
      </w:r>
      <w:r>
        <w:rPr>
          <w:rFonts w:ascii="宋体" w:eastAsia="宋体" w:hAnsi="宋体" w:hint="eastAsia"/>
          <w:sz w:val="24"/>
          <w:szCs w:val="24"/>
          <w:lang w:eastAsia="zh-CN"/>
        </w:rPr>
        <w:t>WIFI</w:t>
      </w:r>
      <w:r w:rsidRPr="00CC332E">
        <w:rPr>
          <w:rFonts w:ascii="宋体" w:eastAsia="宋体" w:hAnsi="宋体" w:hint="eastAsia"/>
          <w:sz w:val="24"/>
          <w:szCs w:val="24"/>
          <w:lang w:eastAsia="zh-CN"/>
        </w:rPr>
        <w:t>将数据上传到服务器端口。</w:t>
      </w:r>
    </w:p>
    <w:p w14:paraId="70B64B37" w14:textId="0D9504A7" w:rsidR="0033154F" w:rsidRPr="00CC332E" w:rsidRDefault="0033154F" w:rsidP="00CC7DF3">
      <w:pPr>
        <w:spacing w:beforeLines="100" w:before="240" w:afterLines="100" w:after="240"/>
        <w:ind w:leftChars="27" w:left="59" w:firstLineChars="185" w:firstLine="444"/>
        <w:jc w:val="both"/>
        <w:rPr>
          <w:rFonts w:ascii="宋体" w:eastAsia="宋体" w:hAnsi="宋体"/>
          <w:sz w:val="24"/>
          <w:szCs w:val="24"/>
          <w:lang w:eastAsia="zh-CN"/>
        </w:rPr>
      </w:pPr>
      <w:r w:rsidRPr="0033154F">
        <w:rPr>
          <w:rFonts w:ascii="宋体" w:eastAsia="宋体" w:hAnsi="宋体"/>
          <w:sz w:val="24"/>
          <w:szCs w:val="24"/>
          <w:lang w:eastAsia="zh-CN"/>
        </w:rPr>
        <w:t xml:space="preserve">Rapid implementation of timed oximetry data acquisition via M5Stack </w:t>
      </w:r>
      <w:proofErr w:type="spellStart"/>
      <w:r w:rsidRPr="0033154F">
        <w:rPr>
          <w:rFonts w:ascii="宋体" w:eastAsia="宋体" w:hAnsi="宋体"/>
          <w:sz w:val="24"/>
          <w:szCs w:val="24"/>
          <w:lang w:eastAsia="zh-CN"/>
        </w:rPr>
        <w:t>MicroPython</w:t>
      </w:r>
      <w:proofErr w:type="spellEnd"/>
      <w:r w:rsidRPr="0033154F">
        <w:rPr>
          <w:rFonts w:ascii="宋体" w:eastAsia="宋体" w:hAnsi="宋体"/>
          <w:sz w:val="24"/>
          <w:szCs w:val="24"/>
          <w:lang w:eastAsia="zh-CN"/>
        </w:rPr>
        <w:t xml:space="preserve"> with 500ms acquisition interval and data upload to the server port via WIFI.</w:t>
      </w:r>
    </w:p>
    <w:p w14:paraId="1D51EA2A" w14:textId="77777777" w:rsidR="00930525" w:rsidRDefault="00930525" w:rsidP="00CC7DF3">
      <w:pPr>
        <w:spacing w:beforeLines="100" w:before="240" w:afterLines="100" w:after="240"/>
        <w:rPr>
          <w:noProof/>
          <w:sz w:val="28"/>
          <w:szCs w:val="28"/>
          <w:lang w:eastAsia="zh-CN"/>
        </w:rPr>
      </w:pPr>
    </w:p>
    <w:p w14:paraId="6A9108E6" w14:textId="77777777" w:rsidR="00930525" w:rsidRDefault="00930525" w:rsidP="00CC7DF3">
      <w:pPr>
        <w:spacing w:beforeLines="100" w:before="240" w:afterLines="100" w:after="240"/>
        <w:rPr>
          <w:noProof/>
          <w:sz w:val="28"/>
          <w:szCs w:val="28"/>
          <w:lang w:eastAsia="zh-CN"/>
        </w:rPr>
      </w:pPr>
      <w:r>
        <w:rPr>
          <w:noProof/>
          <w:sz w:val="28"/>
          <w:szCs w:val="28"/>
          <w:lang w:eastAsia="zh-CN"/>
        </w:rPr>
        <w:drawing>
          <wp:inline distT="0" distB="0" distL="0" distR="0" wp14:anchorId="6CF9FAF3" wp14:editId="4D1D3A9B">
            <wp:extent cx="6352264" cy="225619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01161" cy="2273557"/>
                    </a:xfrm>
                    <a:prstGeom prst="rect">
                      <a:avLst/>
                    </a:prstGeom>
                    <a:noFill/>
                  </pic:spPr>
                </pic:pic>
              </a:graphicData>
            </a:graphic>
          </wp:inline>
        </w:drawing>
      </w:r>
    </w:p>
    <w:p w14:paraId="590F4FDF" w14:textId="261E638B" w:rsidR="00930525" w:rsidRDefault="002757E6" w:rsidP="00CC7DF3">
      <w:pPr>
        <w:spacing w:beforeLines="100" w:before="240" w:afterLines="100" w:after="240"/>
        <w:rPr>
          <w:noProof/>
          <w:sz w:val="28"/>
          <w:szCs w:val="28"/>
          <w:lang w:eastAsia="zh-CN"/>
        </w:rPr>
      </w:pPr>
      <w:r>
        <w:rPr>
          <w:noProof/>
          <w:sz w:val="28"/>
          <w:szCs w:val="28"/>
          <w:lang w:eastAsia="zh-CN"/>
        </w:rPr>
        <w:drawing>
          <wp:inline distT="0" distB="0" distL="0" distR="0" wp14:anchorId="1223A19F" wp14:editId="5C3D830B">
            <wp:extent cx="6352755" cy="225636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395323" cy="2271483"/>
                    </a:xfrm>
                    <a:prstGeom prst="rect">
                      <a:avLst/>
                    </a:prstGeom>
                    <a:noFill/>
                  </pic:spPr>
                </pic:pic>
              </a:graphicData>
            </a:graphic>
          </wp:inline>
        </w:drawing>
      </w:r>
    </w:p>
    <w:p w14:paraId="3B780291" w14:textId="77777777" w:rsidR="00930525" w:rsidRDefault="00930525" w:rsidP="00CC7DF3">
      <w:pPr>
        <w:spacing w:beforeLines="100" w:before="240" w:afterLines="100" w:after="240"/>
        <w:ind w:left="154"/>
        <w:rPr>
          <w:rFonts w:ascii="宋体" w:eastAsia="宋体" w:hAnsi="宋体"/>
          <w:b/>
          <w:sz w:val="24"/>
          <w:szCs w:val="24"/>
          <w:lang w:eastAsia="zh-CN"/>
        </w:rPr>
      </w:pPr>
    </w:p>
    <w:p w14:paraId="06074561" w14:textId="6EAF9278" w:rsidR="00BA1474" w:rsidRPr="00A93B62" w:rsidRDefault="00BA1474" w:rsidP="00CC7DF3">
      <w:pPr>
        <w:spacing w:beforeLines="100" w:before="240" w:afterLines="100" w:after="240"/>
        <w:ind w:left="154"/>
        <w:rPr>
          <w:rFonts w:ascii="宋体" w:eastAsia="宋体" w:hAnsi="宋体"/>
          <w:b/>
          <w:sz w:val="24"/>
          <w:szCs w:val="24"/>
          <w:lang w:eastAsia="zh-CN"/>
        </w:rPr>
      </w:pPr>
      <w:r w:rsidRPr="00A93B62">
        <w:rPr>
          <w:rFonts w:ascii="宋体" w:eastAsia="宋体" w:hAnsi="宋体" w:hint="eastAsia"/>
          <w:b/>
          <w:sz w:val="24"/>
          <w:szCs w:val="24"/>
          <w:lang w:eastAsia="zh-CN"/>
        </w:rPr>
        <w:t>2.3.2咳嗽音采集模块功能实现</w:t>
      </w:r>
      <w:r w:rsidR="002D1DC4" w:rsidRPr="002D1DC4">
        <w:rPr>
          <w:rFonts w:ascii="宋体" w:eastAsia="宋体" w:hAnsi="宋体"/>
          <w:b/>
          <w:sz w:val="24"/>
          <w:szCs w:val="24"/>
          <w:lang w:eastAsia="zh-CN"/>
        </w:rPr>
        <w:t>Cough sound acquisition module function implementation</w:t>
      </w:r>
    </w:p>
    <w:p w14:paraId="5FFD3F67" w14:textId="77777777" w:rsidR="00BA1474" w:rsidRPr="00CC332E"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proofErr w:type="spellStart"/>
      <w:r w:rsidRPr="00CC332E">
        <w:rPr>
          <w:rFonts w:ascii="宋体" w:eastAsia="宋体" w:hAnsi="宋体" w:hint="eastAsia"/>
          <w:sz w:val="24"/>
          <w:szCs w:val="24"/>
          <w:lang w:eastAsia="zh-CN"/>
        </w:rPr>
        <w:t>ReSpeaker</w:t>
      </w:r>
      <w:proofErr w:type="spellEnd"/>
      <w:r w:rsidRPr="00CC332E">
        <w:rPr>
          <w:rFonts w:ascii="宋体" w:eastAsia="宋体" w:hAnsi="宋体" w:hint="eastAsia"/>
          <w:sz w:val="24"/>
          <w:szCs w:val="24"/>
          <w:lang w:eastAsia="zh-CN"/>
        </w:rPr>
        <w:t xml:space="preserve"> 4-Mic麦克风阵列收集到的数据，通过40 pin head 排线 与 </w:t>
      </w:r>
      <w:proofErr w:type="spellStart"/>
      <w:r w:rsidRPr="00CC332E">
        <w:rPr>
          <w:rFonts w:ascii="宋体" w:eastAsia="宋体" w:hAnsi="宋体" w:hint="eastAsia"/>
          <w:sz w:val="24"/>
          <w:szCs w:val="24"/>
          <w:lang w:eastAsia="zh-CN"/>
        </w:rPr>
        <w:t>RaspBerry</w:t>
      </w:r>
      <w:proofErr w:type="spellEnd"/>
      <w:r w:rsidRPr="00CC332E">
        <w:rPr>
          <w:rFonts w:ascii="宋体" w:eastAsia="宋体" w:hAnsi="宋体" w:hint="eastAsia"/>
          <w:sz w:val="24"/>
          <w:szCs w:val="24"/>
          <w:lang w:eastAsia="zh-CN"/>
        </w:rPr>
        <w:t xml:space="preserve"> Pi</w:t>
      </w:r>
      <w:proofErr w:type="gramStart"/>
      <w:r w:rsidRPr="00CC332E">
        <w:rPr>
          <w:rFonts w:ascii="宋体" w:eastAsia="宋体" w:hAnsi="宋体" w:hint="eastAsia"/>
          <w:sz w:val="24"/>
          <w:szCs w:val="24"/>
          <w:lang w:eastAsia="zh-CN"/>
        </w:rPr>
        <w:t>主处理</w:t>
      </w:r>
      <w:proofErr w:type="gramEnd"/>
      <w:r w:rsidRPr="00CC332E">
        <w:rPr>
          <w:rFonts w:ascii="宋体" w:eastAsia="宋体" w:hAnsi="宋体" w:hint="eastAsia"/>
          <w:sz w:val="24"/>
          <w:szCs w:val="24"/>
          <w:lang w:eastAsia="zh-CN"/>
        </w:rPr>
        <w:t>板相连。</w:t>
      </w:r>
      <w:proofErr w:type="spellStart"/>
      <w:r w:rsidRPr="00CC332E">
        <w:rPr>
          <w:rFonts w:ascii="宋体" w:eastAsia="宋体" w:hAnsi="宋体" w:hint="eastAsia"/>
          <w:sz w:val="24"/>
          <w:szCs w:val="24"/>
          <w:lang w:eastAsia="zh-CN"/>
        </w:rPr>
        <w:t>RaspBerry</w:t>
      </w:r>
      <w:proofErr w:type="spellEnd"/>
      <w:r w:rsidRPr="00CC332E">
        <w:rPr>
          <w:rFonts w:ascii="宋体" w:eastAsia="宋体" w:hAnsi="宋体" w:hint="eastAsia"/>
          <w:sz w:val="24"/>
          <w:szCs w:val="24"/>
          <w:lang w:eastAsia="zh-CN"/>
        </w:rPr>
        <w:t xml:space="preserve"> Pi 上通过三个线程，并行处理声音采集、4通道转2通道、血氧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采集数据接收。 并按时间标签，将血氧</w:t>
      </w:r>
      <w:r w:rsidR="00B25B70" w:rsidRPr="00B25B70">
        <w:rPr>
          <w:rFonts w:ascii="宋体" w:eastAsia="宋体" w:hAnsi="宋体" w:hint="eastAsia"/>
          <w:sz w:val="24"/>
          <w:szCs w:val="24"/>
          <w:lang w:eastAsia="zh-CN"/>
        </w:rPr>
        <w:t>饱和度</w:t>
      </w:r>
      <w:r w:rsidRPr="00CC332E">
        <w:rPr>
          <w:rFonts w:ascii="宋体" w:eastAsia="宋体" w:hAnsi="宋体" w:hint="eastAsia"/>
          <w:sz w:val="24"/>
          <w:szCs w:val="24"/>
          <w:lang w:eastAsia="zh-CN"/>
        </w:rPr>
        <w:t>采集数据和咳嗽音采集数据分别作为数据记录，插入到mongo数据库列表里，以备后期风险识别功能模块进行调用。线程功能描述如下：</w:t>
      </w:r>
    </w:p>
    <w:p w14:paraId="11762FDB" w14:textId="1278A90F" w:rsidR="00661888" w:rsidRDefault="004974FD" w:rsidP="00CC7DF3">
      <w:pPr>
        <w:spacing w:beforeLines="100" w:before="240" w:afterLines="100" w:after="240"/>
        <w:rPr>
          <w:noProof/>
          <w:sz w:val="28"/>
          <w:szCs w:val="28"/>
          <w:lang w:eastAsia="zh-CN"/>
        </w:rPr>
      </w:pPr>
      <w:r w:rsidRPr="004974FD">
        <w:rPr>
          <w:noProof/>
          <w:sz w:val="28"/>
          <w:szCs w:val="28"/>
          <w:lang w:eastAsia="zh-CN"/>
        </w:rPr>
        <w:t xml:space="preserve">The data collected by the ReSpeaker 4-Mic microphone array is connected to the main processing board of the RaspBerry Pi via a 40-pin head cable, which processes sound acquisition, 4-channel to 2-channel, and oximetry data reception in parallel through </w:t>
      </w:r>
      <w:r w:rsidRPr="004974FD">
        <w:rPr>
          <w:noProof/>
          <w:sz w:val="28"/>
          <w:szCs w:val="28"/>
          <w:lang w:eastAsia="zh-CN"/>
        </w:rPr>
        <w:lastRenderedPageBreak/>
        <w:t>three threads. The oximetry data and the cough sound data are recorded and inserted into the mongo database list by time tag for later call by the risk identification module. The thread function is described as follows.</w:t>
      </w:r>
    </w:p>
    <w:p w14:paraId="7E16AB70" w14:textId="641AD153" w:rsidR="00661888" w:rsidRDefault="00C224F8" w:rsidP="00CC7DF3">
      <w:pPr>
        <w:spacing w:beforeLines="100" w:before="240" w:afterLines="100" w:after="240"/>
        <w:rPr>
          <w:noProof/>
          <w:sz w:val="28"/>
          <w:szCs w:val="28"/>
          <w:lang w:eastAsia="zh-CN"/>
        </w:rPr>
      </w:pPr>
      <w:r>
        <w:rPr>
          <w:noProof/>
          <w:sz w:val="28"/>
          <w:szCs w:val="28"/>
          <w:lang w:eastAsia="zh-CN"/>
        </w:rPr>
        <w:drawing>
          <wp:inline distT="0" distB="0" distL="0" distR="0" wp14:anchorId="755E2FBC" wp14:editId="395A40EC">
            <wp:extent cx="6289399" cy="3323633"/>
            <wp:effectExtent l="0" t="0" r="0" b="0"/>
            <wp:docPr id="7040" name="图片 7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321498" cy="3340596"/>
                    </a:xfrm>
                    <a:prstGeom prst="rect">
                      <a:avLst/>
                    </a:prstGeom>
                    <a:noFill/>
                  </pic:spPr>
                </pic:pic>
              </a:graphicData>
            </a:graphic>
          </wp:inline>
        </w:drawing>
      </w:r>
    </w:p>
    <w:p w14:paraId="73DD362A" w14:textId="4FF38F99" w:rsidR="00D3270D" w:rsidRDefault="00D3270D" w:rsidP="00CC7DF3">
      <w:pPr>
        <w:spacing w:beforeLines="100" w:before="240" w:afterLines="100" w:after="240"/>
        <w:rPr>
          <w:noProof/>
          <w:sz w:val="28"/>
          <w:szCs w:val="28"/>
          <w:lang w:eastAsia="zh-CN"/>
        </w:rPr>
      </w:pPr>
      <w:r>
        <w:rPr>
          <w:noProof/>
          <w:sz w:val="28"/>
          <w:szCs w:val="28"/>
          <w:lang w:eastAsia="zh-CN"/>
        </w:rPr>
        <w:drawing>
          <wp:inline distT="0" distB="0" distL="0" distR="0" wp14:anchorId="6FEC4B0E" wp14:editId="2D4390DA">
            <wp:extent cx="6254310" cy="330509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294048" cy="3326089"/>
                    </a:xfrm>
                    <a:prstGeom prst="rect">
                      <a:avLst/>
                    </a:prstGeom>
                    <a:noFill/>
                  </pic:spPr>
                </pic:pic>
              </a:graphicData>
            </a:graphic>
          </wp:inline>
        </w:drawing>
      </w:r>
    </w:p>
    <w:p w14:paraId="6099B394" w14:textId="77777777" w:rsidR="00D3270D" w:rsidRDefault="00D3270D" w:rsidP="00CC7DF3">
      <w:pPr>
        <w:spacing w:beforeLines="100" w:before="240" w:afterLines="100" w:after="240"/>
        <w:rPr>
          <w:noProof/>
          <w:sz w:val="28"/>
          <w:szCs w:val="28"/>
          <w:lang w:eastAsia="zh-CN"/>
        </w:rPr>
      </w:pPr>
    </w:p>
    <w:p w14:paraId="46BBE172" w14:textId="09F57A5C" w:rsidR="00BA1474" w:rsidRPr="005D1475" w:rsidRDefault="00BA1474" w:rsidP="00CC7DF3">
      <w:pPr>
        <w:spacing w:beforeLines="100" w:before="240" w:afterLines="100" w:after="240"/>
        <w:ind w:left="154" w:right="5692"/>
        <w:jc w:val="both"/>
        <w:outlineLvl w:val="0"/>
        <w:rPr>
          <w:rFonts w:ascii="宋体" w:eastAsia="宋体" w:hAnsi="宋体" w:cs="宋体"/>
          <w:b/>
          <w:sz w:val="30"/>
          <w:szCs w:val="30"/>
          <w:lang w:eastAsia="zh-CN"/>
        </w:rPr>
      </w:pPr>
      <w:bookmarkStart w:id="23" w:name="_Toc119066534"/>
      <w:r w:rsidRPr="005D1475">
        <w:rPr>
          <w:rFonts w:ascii="Times New Roman" w:eastAsia="Times New Roman" w:hAnsi="Times New Roman" w:cs="Times New Roman"/>
          <w:b/>
          <w:bCs/>
          <w:sz w:val="30"/>
          <w:szCs w:val="30"/>
          <w:lang w:eastAsia="zh-CN"/>
        </w:rPr>
        <w:t>2.4</w:t>
      </w:r>
      <w:r w:rsidRPr="005D1475">
        <w:rPr>
          <w:rFonts w:ascii="宋体" w:eastAsia="宋体" w:hAnsi="宋体" w:cs="宋体" w:hint="eastAsia"/>
          <w:b/>
          <w:spacing w:val="1"/>
          <w:sz w:val="30"/>
          <w:szCs w:val="30"/>
          <w:lang w:eastAsia="zh-CN"/>
        </w:rPr>
        <w:t>网页</w:t>
      </w:r>
      <w:r w:rsidR="000208D0">
        <w:rPr>
          <w:rFonts w:ascii="PMingLiU" w:eastAsia="宋体" w:hAnsi="PMingLiU" w:cs="宋体" w:hint="eastAsia"/>
          <w:b/>
          <w:spacing w:val="1"/>
          <w:sz w:val="30"/>
          <w:szCs w:val="30"/>
          <w:lang w:eastAsia="zh-CN"/>
        </w:rPr>
        <w:t>用户</w:t>
      </w:r>
      <w:r w:rsidRPr="005D1475">
        <w:rPr>
          <w:rFonts w:ascii="宋体" w:eastAsia="宋体" w:hAnsi="宋体" w:cs="宋体" w:hint="eastAsia"/>
          <w:b/>
          <w:spacing w:val="1"/>
          <w:sz w:val="30"/>
          <w:szCs w:val="30"/>
          <w:lang w:eastAsia="zh-CN"/>
        </w:rPr>
        <w:t>端的服务实现</w:t>
      </w:r>
      <w:bookmarkEnd w:id="23"/>
      <w:r w:rsidR="00D3270D" w:rsidRPr="00D3270D">
        <w:rPr>
          <w:rFonts w:ascii="宋体" w:eastAsia="宋体" w:hAnsi="宋体" w:cs="宋体"/>
          <w:b/>
          <w:spacing w:val="1"/>
          <w:sz w:val="30"/>
          <w:szCs w:val="30"/>
          <w:lang w:eastAsia="zh-CN"/>
        </w:rPr>
        <w:t>CLIENT-SIDE WEB APPLICATION</w:t>
      </w:r>
    </w:p>
    <w:p w14:paraId="30C4B2B3" w14:textId="2E0E340B" w:rsidR="00BA1474"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我们需要建立一个基于web网页形式的</w:t>
      </w:r>
      <w:r>
        <w:rPr>
          <w:rFonts w:ascii="宋体" w:eastAsia="宋体" w:hAnsi="宋体" w:hint="eastAsia"/>
          <w:sz w:val="24"/>
          <w:szCs w:val="24"/>
          <w:lang w:eastAsia="zh-CN"/>
        </w:rPr>
        <w:t>呼吸系统疾病</w:t>
      </w:r>
      <w:r w:rsidRPr="00CC332E">
        <w:rPr>
          <w:rFonts w:ascii="宋体" w:eastAsia="宋体" w:hAnsi="宋体" w:hint="eastAsia"/>
          <w:sz w:val="24"/>
          <w:szCs w:val="24"/>
          <w:lang w:eastAsia="zh-CN"/>
        </w:rPr>
        <w:t>风险识别的</w:t>
      </w:r>
      <w:r w:rsidR="009C606C">
        <w:rPr>
          <w:rFonts w:ascii="宋体" w:eastAsia="宋体" w:hAnsi="宋体" w:hint="eastAsia"/>
          <w:sz w:val="24"/>
          <w:szCs w:val="24"/>
          <w:lang w:eastAsia="zh-CN"/>
        </w:rPr>
        <w:t>用户</w:t>
      </w:r>
      <w:r w:rsidRPr="00CC332E">
        <w:rPr>
          <w:rFonts w:ascii="宋体" w:eastAsia="宋体" w:hAnsi="宋体" w:hint="eastAsia"/>
          <w:sz w:val="24"/>
          <w:szCs w:val="24"/>
          <w:lang w:eastAsia="zh-CN"/>
        </w:rPr>
        <w:t>端应用框架。由于我们的主硬件功能模块，采用了python编程语言在</w:t>
      </w:r>
      <w:proofErr w:type="spellStart"/>
      <w:r w:rsidRPr="00CC332E">
        <w:rPr>
          <w:rFonts w:ascii="宋体" w:eastAsia="宋体" w:hAnsi="宋体" w:hint="eastAsia"/>
          <w:sz w:val="24"/>
          <w:szCs w:val="24"/>
          <w:lang w:eastAsia="zh-CN"/>
        </w:rPr>
        <w:t>RaspBerry</w:t>
      </w:r>
      <w:proofErr w:type="spellEnd"/>
      <w:r w:rsidRPr="00CC332E">
        <w:rPr>
          <w:rFonts w:ascii="宋体" w:eastAsia="宋体" w:hAnsi="宋体" w:hint="eastAsia"/>
          <w:sz w:val="24"/>
          <w:szCs w:val="24"/>
          <w:lang w:eastAsia="zh-CN"/>
        </w:rPr>
        <w:t xml:space="preserve"> Pi 上完成功能实现。而Django是</w:t>
      </w:r>
      <w:r w:rsidRPr="00CC332E">
        <w:rPr>
          <w:rFonts w:ascii="宋体" w:eastAsia="宋体" w:hAnsi="宋体" w:hint="eastAsia"/>
          <w:sz w:val="24"/>
          <w:szCs w:val="24"/>
          <w:lang w:eastAsia="zh-CN"/>
        </w:rPr>
        <w:lastRenderedPageBreak/>
        <w:t xml:space="preserve">Python体系下最成熟的web框架之一，因其能够快速开发网站应用的特性成为了中小型网站开发框架首选。 </w:t>
      </w:r>
      <w:r>
        <w:rPr>
          <w:rFonts w:ascii="宋体" w:eastAsia="宋体" w:hAnsi="宋体" w:hint="eastAsia"/>
          <w:sz w:val="24"/>
          <w:szCs w:val="24"/>
          <w:lang w:eastAsia="zh-CN"/>
        </w:rPr>
        <w:t>所以</w:t>
      </w:r>
      <w:r w:rsidRPr="00CC332E">
        <w:rPr>
          <w:rFonts w:ascii="宋体" w:eastAsia="宋体" w:hAnsi="宋体" w:hint="eastAsia"/>
          <w:sz w:val="24"/>
          <w:szCs w:val="24"/>
          <w:lang w:eastAsia="zh-CN"/>
        </w:rPr>
        <w:t>我们采用Django作为Web应用程序后端框架，其成熟的开源社区资源，可以使开发网站变得更简便、快速。</w:t>
      </w:r>
    </w:p>
    <w:p w14:paraId="71EF4483" w14:textId="6677B877" w:rsidR="00720D3E" w:rsidRPr="00CC332E" w:rsidRDefault="00720D3E" w:rsidP="00CC7DF3">
      <w:pPr>
        <w:spacing w:beforeLines="100" w:before="240" w:afterLines="100" w:after="240"/>
        <w:ind w:leftChars="27" w:left="59" w:firstLineChars="185" w:firstLine="444"/>
        <w:jc w:val="both"/>
        <w:rPr>
          <w:rFonts w:ascii="宋体" w:eastAsia="宋体" w:hAnsi="宋体"/>
          <w:sz w:val="24"/>
          <w:szCs w:val="24"/>
          <w:lang w:eastAsia="zh-CN"/>
        </w:rPr>
      </w:pPr>
      <w:r w:rsidRPr="00720D3E">
        <w:rPr>
          <w:rFonts w:ascii="宋体" w:eastAsia="宋体" w:hAnsi="宋体"/>
          <w:sz w:val="24"/>
          <w:szCs w:val="24"/>
          <w:lang w:eastAsia="zh-CN"/>
        </w:rPr>
        <w:t>We need to establish a user-end application framework for respiratory disease risk identification based on web pages. Due to our main hardware function module, we use Python to implement the function on the Raspberry Pi. Django is one of the most mature web frameworks under the Python system, and it has become the first choice for small and medium-sized web development frameworks because of its ability to develop web applications quickly. The mature open-source community resources of Django make it an attractive backend web application framework.</w:t>
      </w:r>
    </w:p>
    <w:p w14:paraId="0508402B" w14:textId="7476CBE2" w:rsidR="00BA1474" w:rsidRDefault="00BA147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在</w:t>
      </w:r>
      <w:r w:rsidR="00265D65">
        <w:rPr>
          <w:rFonts w:ascii="宋体" w:eastAsia="宋体" w:hAnsi="宋体" w:hint="eastAsia"/>
          <w:sz w:val="24"/>
          <w:szCs w:val="24"/>
          <w:lang w:eastAsia="zh-CN"/>
        </w:rPr>
        <w:t>用户</w:t>
      </w:r>
      <w:r w:rsidRPr="00CC332E">
        <w:rPr>
          <w:rFonts w:ascii="宋体" w:eastAsia="宋体" w:hAnsi="宋体" w:hint="eastAsia"/>
          <w:sz w:val="24"/>
          <w:szCs w:val="24"/>
          <w:lang w:eastAsia="zh-CN"/>
        </w:rPr>
        <w:t>端应用页面设计上，我们采用前后端完全分离的框架结构。我们采用了Vue.js 作为前端开发框架，代替Django本身较为孱弱的模板引擎。Vue.js 是一个优秀的前端界面开发 JavaScript 库，其聚焦在简化视图层的实现为目标，使其成为前端页面开发工具中的佼佼者。这种Django则作为服务</w:t>
      </w:r>
      <w:proofErr w:type="gramStart"/>
      <w:r w:rsidRPr="00CC332E">
        <w:rPr>
          <w:rFonts w:ascii="宋体" w:eastAsia="宋体" w:hAnsi="宋体" w:hint="eastAsia"/>
          <w:sz w:val="24"/>
          <w:szCs w:val="24"/>
          <w:lang w:eastAsia="zh-CN"/>
        </w:rPr>
        <w:t>端提供</w:t>
      </w:r>
      <w:proofErr w:type="spellStart"/>
      <w:proofErr w:type="gramEnd"/>
      <w:r w:rsidRPr="00CC332E">
        <w:rPr>
          <w:rFonts w:ascii="宋体" w:eastAsia="宋体" w:hAnsi="宋体" w:hint="eastAsia"/>
          <w:sz w:val="24"/>
          <w:szCs w:val="24"/>
          <w:lang w:eastAsia="zh-CN"/>
        </w:rPr>
        <w:t>api</w:t>
      </w:r>
      <w:proofErr w:type="spellEnd"/>
      <w:r w:rsidRPr="00CC332E">
        <w:rPr>
          <w:rFonts w:ascii="宋体" w:eastAsia="宋体" w:hAnsi="宋体" w:hint="eastAsia"/>
          <w:sz w:val="24"/>
          <w:szCs w:val="24"/>
          <w:lang w:eastAsia="zh-CN"/>
        </w:rPr>
        <w:t>接口，前后端实现完全分离，更适合我们的单页应用的开发构建。</w:t>
      </w:r>
    </w:p>
    <w:p w14:paraId="0C788914" w14:textId="72119E03" w:rsidR="00A2535B" w:rsidRPr="00CC332E" w:rsidRDefault="00A2535B" w:rsidP="00CC7DF3">
      <w:pPr>
        <w:spacing w:beforeLines="100" w:before="240" w:afterLines="100" w:after="240"/>
        <w:ind w:leftChars="27" w:left="59" w:firstLineChars="185" w:firstLine="444"/>
        <w:jc w:val="both"/>
        <w:rPr>
          <w:rFonts w:ascii="宋体" w:eastAsia="宋体" w:hAnsi="宋体"/>
          <w:sz w:val="24"/>
          <w:szCs w:val="24"/>
          <w:lang w:eastAsia="zh-CN"/>
        </w:rPr>
      </w:pPr>
      <w:r w:rsidRPr="00A2535B">
        <w:rPr>
          <w:rFonts w:ascii="宋体" w:eastAsia="宋体" w:hAnsi="宋体"/>
          <w:sz w:val="24"/>
          <w:szCs w:val="24"/>
          <w:lang w:eastAsia="zh-CN"/>
        </w:rPr>
        <w:t xml:space="preserve">For the design of the user-side application pages, we used </w:t>
      </w:r>
      <w:proofErr w:type="gramStart"/>
      <w:r w:rsidRPr="00A2535B">
        <w:rPr>
          <w:rFonts w:ascii="宋体" w:eastAsia="宋体" w:hAnsi="宋体"/>
          <w:sz w:val="24"/>
          <w:szCs w:val="24"/>
          <w:lang w:eastAsia="zh-CN"/>
        </w:rPr>
        <w:t>a completely separate</w:t>
      </w:r>
      <w:proofErr w:type="gramEnd"/>
      <w:r w:rsidRPr="00A2535B">
        <w:rPr>
          <w:rFonts w:ascii="宋体" w:eastAsia="宋体" w:hAnsi="宋体"/>
          <w:sz w:val="24"/>
          <w:szCs w:val="24"/>
          <w:lang w:eastAsia="zh-CN"/>
        </w:rPr>
        <w:t xml:space="preserve"> framework structure for the front-end and back-end. We used Vue.js as the front-end development framework instead of Django's weak templating engine. Vue.js is an excellent JavaScript library for front-end interface development with a focus on simplifying the implementation of the view layer, making it the leading front-end page development tool. Django, on the other hand, provides a server-side </w:t>
      </w:r>
      <w:proofErr w:type="spellStart"/>
      <w:r w:rsidRPr="00A2535B">
        <w:rPr>
          <w:rFonts w:ascii="宋体" w:eastAsia="宋体" w:hAnsi="宋体"/>
          <w:sz w:val="24"/>
          <w:szCs w:val="24"/>
          <w:lang w:eastAsia="zh-CN"/>
        </w:rPr>
        <w:t>api</w:t>
      </w:r>
      <w:proofErr w:type="spellEnd"/>
      <w:r w:rsidRPr="00A2535B">
        <w:rPr>
          <w:rFonts w:ascii="宋体" w:eastAsia="宋体" w:hAnsi="宋体"/>
          <w:sz w:val="24"/>
          <w:szCs w:val="24"/>
          <w:lang w:eastAsia="zh-CN"/>
        </w:rPr>
        <w:t>, with a complete separation of front-end and back-end implementation, which is more suitable for the development and construction of single-page applications.</w:t>
      </w:r>
    </w:p>
    <w:p w14:paraId="28925B82" w14:textId="77777777" w:rsidR="00BA1474" w:rsidRDefault="003D35D8" w:rsidP="00CC7DF3">
      <w:pPr>
        <w:shd w:val="clear" w:color="auto" w:fill="FFFFFF"/>
        <w:spacing w:beforeLines="100" w:before="240" w:afterLines="100" w:after="240"/>
        <w:ind w:firstLineChars="200" w:firstLine="600"/>
        <w:rPr>
          <w:rFonts w:asciiTheme="minorEastAsia" w:hAnsiTheme="minorEastAsia"/>
          <w:color w:val="C00000"/>
          <w:sz w:val="30"/>
          <w:szCs w:val="30"/>
        </w:rPr>
      </w:pPr>
      <w:r>
        <w:rPr>
          <w:rFonts w:asciiTheme="minorEastAsia" w:hAnsiTheme="minorEastAsia" w:hint="eastAsia"/>
          <w:noProof/>
          <w:color w:val="C00000"/>
          <w:sz w:val="30"/>
          <w:szCs w:val="30"/>
          <w:lang w:eastAsia="zh-CN"/>
        </w:rPr>
        <w:drawing>
          <wp:inline distT="0" distB="0" distL="0" distR="0" wp14:anchorId="567980DD" wp14:editId="0E51840B">
            <wp:extent cx="5058730" cy="2110285"/>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截屏2022-11-06 下午3.05.24.png"/>
                    <pic:cNvPicPr/>
                  </pic:nvPicPr>
                  <pic:blipFill>
                    <a:blip r:embed="rId27">
                      <a:extLst>
                        <a:ext uri="{28A0092B-C50C-407E-A947-70E740481C1C}">
                          <a14:useLocalDpi xmlns:a14="http://schemas.microsoft.com/office/drawing/2010/main" val="0"/>
                        </a:ext>
                      </a:extLst>
                    </a:blip>
                    <a:stretch>
                      <a:fillRect/>
                    </a:stretch>
                  </pic:blipFill>
                  <pic:spPr>
                    <a:xfrm>
                      <a:off x="0" y="0"/>
                      <a:ext cx="5063458" cy="2112257"/>
                    </a:xfrm>
                    <a:prstGeom prst="rect">
                      <a:avLst/>
                    </a:prstGeom>
                  </pic:spPr>
                </pic:pic>
              </a:graphicData>
            </a:graphic>
          </wp:inline>
        </w:drawing>
      </w:r>
    </w:p>
    <w:p w14:paraId="11CD5250" w14:textId="3C034662" w:rsidR="00BA1474" w:rsidRPr="009808FE" w:rsidRDefault="00BA1474" w:rsidP="00CC7DF3">
      <w:pPr>
        <w:shd w:val="clear" w:color="auto" w:fill="FFFFFF"/>
        <w:spacing w:beforeLines="100" w:before="240" w:afterLines="100" w:after="240"/>
        <w:ind w:leftChars="1353" w:left="2977" w:firstLineChars="200" w:firstLine="420"/>
        <w:rPr>
          <w:rFonts w:asciiTheme="minorEastAsia" w:hAnsiTheme="minorEastAsia"/>
          <w:sz w:val="21"/>
          <w:szCs w:val="21"/>
          <w:lang w:eastAsia="zh-CN"/>
        </w:rPr>
      </w:pPr>
      <w:r w:rsidRPr="009808FE">
        <w:rPr>
          <w:rFonts w:asciiTheme="minorEastAsia" w:hAnsiTheme="minorEastAsia"/>
          <w:sz w:val="21"/>
          <w:szCs w:val="21"/>
          <w:lang w:eastAsia="zh-CN"/>
        </w:rPr>
        <w:t>图7：网页</w:t>
      </w:r>
      <w:r w:rsidR="003D35D8">
        <w:rPr>
          <w:rFonts w:asciiTheme="minorEastAsia" w:hAnsiTheme="minorEastAsia" w:hint="eastAsia"/>
          <w:sz w:val="21"/>
          <w:szCs w:val="21"/>
          <w:lang w:eastAsia="zh-CN"/>
        </w:rPr>
        <w:t>Djang</w:t>
      </w:r>
      <w:r w:rsidR="003D35D8">
        <w:rPr>
          <w:rFonts w:asciiTheme="minorEastAsia" w:hAnsiTheme="minorEastAsia"/>
          <w:sz w:val="21"/>
          <w:szCs w:val="21"/>
          <w:lang w:eastAsia="zh-CN"/>
        </w:rPr>
        <w:t>o-Vue</w:t>
      </w:r>
      <w:r w:rsidRPr="009808FE">
        <w:rPr>
          <w:rFonts w:asciiTheme="minorEastAsia" w:hAnsiTheme="minorEastAsia"/>
          <w:sz w:val="21"/>
          <w:szCs w:val="21"/>
          <w:lang w:eastAsia="zh-CN"/>
        </w:rPr>
        <w:t>结构图</w:t>
      </w:r>
      <w:r w:rsidR="00F57673" w:rsidRPr="00F57673">
        <w:rPr>
          <w:rFonts w:asciiTheme="minorEastAsia" w:hAnsiTheme="minorEastAsia"/>
          <w:sz w:val="21"/>
          <w:szCs w:val="21"/>
          <w:lang w:eastAsia="zh-CN"/>
        </w:rPr>
        <w:t>Figure 7: Django-Vue structure</w:t>
      </w:r>
    </w:p>
    <w:p w14:paraId="0CDB7080" w14:textId="77777777" w:rsidR="00BA1474" w:rsidRDefault="00BA1474" w:rsidP="00CC7DF3">
      <w:pPr>
        <w:shd w:val="clear" w:color="auto" w:fill="FFFFFF"/>
        <w:spacing w:beforeLines="100" w:before="240" w:afterLines="100" w:after="240"/>
        <w:ind w:firstLineChars="200" w:firstLine="420"/>
        <w:rPr>
          <w:rFonts w:asciiTheme="minorEastAsia" w:hAnsiTheme="minorEastAsia"/>
          <w:sz w:val="21"/>
          <w:szCs w:val="21"/>
          <w:lang w:eastAsia="zh-CN"/>
        </w:rPr>
      </w:pPr>
    </w:p>
    <w:p w14:paraId="5977A322" w14:textId="77777777" w:rsidR="00DA075E" w:rsidRDefault="00476E26" w:rsidP="00CC7DF3">
      <w:pPr>
        <w:shd w:val="clear" w:color="auto" w:fill="FFFFFF"/>
        <w:spacing w:beforeLines="100" w:before="240" w:afterLines="100" w:after="240"/>
        <w:ind w:firstLineChars="200" w:firstLine="420"/>
        <w:rPr>
          <w:rFonts w:asciiTheme="minorEastAsia" w:hAnsiTheme="minorEastAsia"/>
          <w:sz w:val="21"/>
          <w:szCs w:val="21"/>
          <w:lang w:eastAsia="zh-CN"/>
        </w:rPr>
      </w:pPr>
      <w:r>
        <w:rPr>
          <w:rFonts w:asciiTheme="minorEastAsia" w:hAnsiTheme="minorEastAsia"/>
          <w:noProof/>
          <w:sz w:val="21"/>
          <w:szCs w:val="21"/>
          <w:lang w:eastAsia="zh-CN"/>
        </w:rPr>
        <w:lastRenderedPageBreak/>
        <w:drawing>
          <wp:inline distT="0" distB="0" distL="0" distR="0" wp14:anchorId="684340BB" wp14:editId="7717429C">
            <wp:extent cx="5638800" cy="2960926"/>
            <wp:effectExtent l="0" t="0" r="0" b="0"/>
            <wp:docPr id="7047" name="图片 7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67293" cy="2975888"/>
                    </a:xfrm>
                    <a:prstGeom prst="rect">
                      <a:avLst/>
                    </a:prstGeom>
                    <a:noFill/>
                  </pic:spPr>
                </pic:pic>
              </a:graphicData>
            </a:graphic>
          </wp:inline>
        </w:drawing>
      </w:r>
    </w:p>
    <w:p w14:paraId="5DBA37E0" w14:textId="7DE9EB4F" w:rsidR="00BA1474" w:rsidRPr="009808FE" w:rsidRDefault="00BA1474" w:rsidP="00CC7DF3">
      <w:pPr>
        <w:shd w:val="clear" w:color="auto" w:fill="FFFFFF"/>
        <w:spacing w:beforeLines="100" w:before="240" w:afterLines="100" w:after="240"/>
        <w:ind w:leftChars="1546" w:left="3401" w:firstLineChars="200" w:firstLine="420"/>
        <w:rPr>
          <w:rFonts w:asciiTheme="minorEastAsia" w:hAnsiTheme="minorEastAsia"/>
          <w:sz w:val="21"/>
          <w:szCs w:val="21"/>
          <w:lang w:eastAsia="zh-CN"/>
        </w:rPr>
      </w:pPr>
      <w:r w:rsidRPr="009808FE">
        <w:rPr>
          <w:rFonts w:asciiTheme="minorEastAsia" w:hAnsiTheme="minorEastAsia" w:hint="eastAsia"/>
          <w:sz w:val="21"/>
          <w:szCs w:val="21"/>
          <w:lang w:eastAsia="zh-CN"/>
        </w:rPr>
        <w:t>图8：网页</w:t>
      </w:r>
      <w:r w:rsidR="00265D65">
        <w:rPr>
          <w:rFonts w:asciiTheme="minorEastAsia" w:hAnsiTheme="minorEastAsia" w:hint="eastAsia"/>
          <w:sz w:val="21"/>
          <w:szCs w:val="21"/>
          <w:lang w:eastAsia="zh-CN"/>
        </w:rPr>
        <w:t>用户</w:t>
      </w:r>
      <w:r w:rsidRPr="009808FE">
        <w:rPr>
          <w:rFonts w:asciiTheme="minorEastAsia" w:hAnsiTheme="minorEastAsia" w:hint="eastAsia"/>
          <w:sz w:val="21"/>
          <w:szCs w:val="21"/>
          <w:lang w:eastAsia="zh-CN"/>
        </w:rPr>
        <w:t>端页面</w:t>
      </w:r>
      <w:r w:rsidR="00F57673" w:rsidRPr="00F57673">
        <w:rPr>
          <w:rFonts w:asciiTheme="minorEastAsia" w:hAnsiTheme="minorEastAsia"/>
          <w:sz w:val="21"/>
          <w:szCs w:val="21"/>
          <w:lang w:eastAsia="zh-CN"/>
        </w:rPr>
        <w:t xml:space="preserve">Figure 8: </w:t>
      </w:r>
      <w:proofErr w:type="gramStart"/>
      <w:r w:rsidR="00F57673" w:rsidRPr="00F57673">
        <w:rPr>
          <w:rFonts w:asciiTheme="minorEastAsia" w:hAnsiTheme="minorEastAsia"/>
          <w:sz w:val="21"/>
          <w:szCs w:val="21"/>
          <w:lang w:eastAsia="zh-CN"/>
        </w:rPr>
        <w:t>Client side</w:t>
      </w:r>
      <w:proofErr w:type="gramEnd"/>
      <w:r w:rsidR="00F57673" w:rsidRPr="00F57673">
        <w:rPr>
          <w:rFonts w:asciiTheme="minorEastAsia" w:hAnsiTheme="minorEastAsia"/>
          <w:sz w:val="21"/>
          <w:szCs w:val="21"/>
          <w:lang w:eastAsia="zh-CN"/>
        </w:rPr>
        <w:t xml:space="preserve"> web page</w:t>
      </w:r>
    </w:p>
    <w:p w14:paraId="4BFE7520" w14:textId="77777777" w:rsidR="00BA1474" w:rsidRPr="00027FD2" w:rsidRDefault="00BA1474" w:rsidP="00CC7DF3">
      <w:pPr>
        <w:spacing w:beforeLines="100" w:before="240" w:afterLines="100" w:after="240"/>
        <w:ind w:left="154"/>
        <w:rPr>
          <w:sz w:val="36"/>
          <w:szCs w:val="30"/>
          <w:lang w:eastAsia="zh-CN"/>
        </w:rPr>
        <w:sectPr w:rsidR="00BA1474" w:rsidRPr="00027FD2">
          <w:headerReference w:type="default" r:id="rId29"/>
          <w:footerReference w:type="default" r:id="rId30"/>
          <w:type w:val="continuous"/>
          <w:pgSz w:w="11905" w:h="16840"/>
          <w:pgMar w:top="1100" w:right="900" w:bottom="1180" w:left="980" w:header="720" w:footer="720" w:gutter="0"/>
          <w:cols w:space="720"/>
        </w:sectPr>
      </w:pPr>
    </w:p>
    <w:p w14:paraId="7BE023EA" w14:textId="77777777" w:rsidR="00FF4ACB" w:rsidRDefault="00FF4ACB" w:rsidP="00BA1474">
      <w:pPr>
        <w:jc w:val="center"/>
        <w:rPr>
          <w:rFonts w:ascii="宋体" w:eastAsia="宋体" w:hAnsi="宋体" w:cs="宋体"/>
          <w:spacing w:val="1"/>
          <w:sz w:val="36"/>
          <w:szCs w:val="36"/>
          <w:lang w:eastAsia="zh-CN"/>
        </w:rPr>
      </w:pPr>
    </w:p>
    <w:p w14:paraId="60CEB94C" w14:textId="19D14EFB" w:rsidR="004B7F55" w:rsidRPr="00FF4ACB" w:rsidRDefault="009276B8" w:rsidP="002422EB">
      <w:pPr>
        <w:pStyle w:val="1"/>
        <w:jc w:val="center"/>
        <w:rPr>
          <w:rFonts w:ascii="宋体" w:eastAsia="宋体" w:hAnsi="宋体" w:cs="宋体"/>
          <w:b/>
          <w:sz w:val="36"/>
          <w:szCs w:val="36"/>
          <w:lang w:eastAsia="zh-CN"/>
        </w:rPr>
      </w:pPr>
      <w:bookmarkStart w:id="24" w:name="_Toc119066535"/>
      <w:r w:rsidRPr="00FF4ACB">
        <w:rPr>
          <w:rFonts w:ascii="宋体" w:eastAsia="宋体" w:hAnsi="宋体" w:cs="宋体"/>
          <w:b/>
          <w:spacing w:val="1"/>
          <w:sz w:val="36"/>
          <w:szCs w:val="36"/>
          <w:lang w:eastAsia="zh-CN"/>
        </w:rPr>
        <w:t>第</w:t>
      </w:r>
      <w:r w:rsidR="001B0749" w:rsidRPr="00FF4ACB">
        <w:rPr>
          <w:rFonts w:ascii="宋体" w:eastAsia="宋体" w:hAnsi="宋体" w:cs="宋体" w:hint="eastAsia"/>
          <w:b/>
          <w:spacing w:val="1"/>
          <w:sz w:val="36"/>
          <w:szCs w:val="36"/>
          <w:lang w:eastAsia="zh-CN"/>
        </w:rPr>
        <w:t>三</w:t>
      </w:r>
      <w:r w:rsidRPr="00FF4ACB">
        <w:rPr>
          <w:rFonts w:ascii="宋体" w:eastAsia="宋体" w:hAnsi="宋体" w:cs="宋体"/>
          <w:b/>
          <w:sz w:val="36"/>
          <w:szCs w:val="36"/>
          <w:lang w:eastAsia="zh-CN"/>
        </w:rPr>
        <w:t>章</w:t>
      </w:r>
      <w:r w:rsidR="001B0749" w:rsidRPr="00FF4ACB">
        <w:rPr>
          <w:rFonts w:ascii="宋体" w:eastAsia="宋体" w:hAnsi="宋体" w:cs="宋体" w:hint="eastAsia"/>
          <w:b/>
          <w:spacing w:val="1"/>
          <w:sz w:val="36"/>
          <w:szCs w:val="36"/>
          <w:lang w:eastAsia="zh-CN"/>
        </w:rPr>
        <w:t>咳嗽音信号数据与模型开发</w:t>
      </w:r>
      <w:bookmarkEnd w:id="24"/>
      <w:r w:rsidR="00F7674A" w:rsidRPr="00F7674A">
        <w:rPr>
          <w:rFonts w:ascii="宋体" w:eastAsia="宋体" w:hAnsi="宋体" w:cs="宋体"/>
          <w:b/>
          <w:spacing w:val="1"/>
          <w:sz w:val="36"/>
          <w:szCs w:val="36"/>
          <w:lang w:eastAsia="zh-CN"/>
        </w:rPr>
        <w:t>COUGH DATASET AND MODELING</w:t>
      </w:r>
    </w:p>
    <w:p w14:paraId="75A78B06" w14:textId="77777777" w:rsidR="004B7F55" w:rsidRDefault="004B7F55" w:rsidP="00CC7DF3">
      <w:pPr>
        <w:spacing w:beforeLines="100" w:before="240" w:afterLines="100" w:after="240"/>
        <w:rPr>
          <w:sz w:val="20"/>
          <w:szCs w:val="20"/>
          <w:lang w:eastAsia="zh-CN"/>
        </w:rPr>
      </w:pPr>
    </w:p>
    <w:p w14:paraId="378D4D08" w14:textId="4A94A20D" w:rsidR="004B7F55" w:rsidRDefault="00DE37B6" w:rsidP="00CC7DF3">
      <w:pPr>
        <w:spacing w:beforeLines="100" w:before="240" w:afterLines="100" w:after="240"/>
        <w:ind w:left="154" w:right="6481"/>
        <w:jc w:val="both"/>
        <w:outlineLvl w:val="0"/>
        <w:rPr>
          <w:rFonts w:ascii="Times New Roman" w:eastAsia="Times New Roman" w:hAnsi="Times New Roman" w:cs="Times New Roman"/>
          <w:sz w:val="30"/>
          <w:szCs w:val="30"/>
          <w:lang w:eastAsia="zh-CN"/>
        </w:rPr>
      </w:pPr>
      <w:bookmarkStart w:id="25" w:name="_Toc119066536"/>
      <w:r>
        <w:rPr>
          <w:rFonts w:ascii="Times New Roman" w:eastAsia="Times New Roman" w:hAnsi="Times New Roman" w:cs="Times New Roman"/>
          <w:b/>
          <w:bCs/>
          <w:sz w:val="30"/>
          <w:szCs w:val="30"/>
          <w:lang w:eastAsia="zh-CN"/>
        </w:rPr>
        <w:t xml:space="preserve">3.1 </w:t>
      </w:r>
      <w:r w:rsidRPr="001067B2">
        <w:rPr>
          <w:rFonts w:ascii="宋体" w:eastAsia="宋体" w:hAnsi="宋体" w:cs="宋体" w:hint="eastAsia"/>
          <w:b/>
          <w:spacing w:val="1"/>
          <w:sz w:val="30"/>
          <w:szCs w:val="30"/>
          <w:lang w:eastAsia="zh-CN"/>
        </w:rPr>
        <w:t>数据</w:t>
      </w:r>
      <w:r w:rsidRPr="00DE37B6">
        <w:rPr>
          <w:rFonts w:ascii="宋体" w:eastAsia="宋体" w:hAnsi="宋体" w:cs="宋体" w:hint="eastAsia"/>
          <w:b/>
          <w:bCs/>
          <w:spacing w:val="-1"/>
          <w:sz w:val="30"/>
          <w:szCs w:val="30"/>
          <w:lang w:eastAsia="zh-CN"/>
        </w:rPr>
        <w:t>收集</w:t>
      </w:r>
      <w:bookmarkEnd w:id="25"/>
      <w:r w:rsidR="00F7674A" w:rsidRPr="00F7674A">
        <w:rPr>
          <w:rFonts w:ascii="宋体" w:eastAsia="宋体" w:hAnsi="宋体" w:cs="宋体"/>
          <w:b/>
          <w:bCs/>
          <w:spacing w:val="-1"/>
          <w:sz w:val="30"/>
          <w:szCs w:val="30"/>
          <w:lang w:eastAsia="zh-CN"/>
        </w:rPr>
        <w:t>DATA COLLECTION</w:t>
      </w:r>
    </w:p>
    <w:p w14:paraId="42D0FC74" w14:textId="70F5EE99" w:rsidR="00516CF4" w:rsidRDefault="00516CF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 xml:space="preserve">在本研究中，我们采用开源且匿名化后的数据集Covid19-Cough </w:t>
      </w:r>
      <w:r w:rsidRPr="00FF4ACB">
        <w:rPr>
          <w:rFonts w:ascii="宋体" w:eastAsia="宋体" w:hAnsi="宋体" w:hint="eastAsia"/>
          <w:sz w:val="28"/>
          <w:szCs w:val="24"/>
          <w:vertAlign w:val="superscript"/>
          <w:lang w:eastAsia="zh-CN"/>
        </w:rPr>
        <w:t xml:space="preserve">[1] </w:t>
      </w:r>
      <w:r w:rsidRPr="00CC332E">
        <w:rPr>
          <w:rFonts w:ascii="宋体" w:eastAsia="宋体" w:hAnsi="宋体" w:hint="eastAsia"/>
          <w:sz w:val="24"/>
          <w:szCs w:val="24"/>
          <w:lang w:eastAsia="zh-CN"/>
        </w:rPr>
        <w:t>训练咳嗽音分类模型。该数据集依托</w:t>
      </w:r>
      <w:r w:rsidR="00FF4ACB">
        <w:rPr>
          <w:rFonts w:ascii="宋体" w:eastAsia="宋体" w:hAnsi="宋体" w:hint="eastAsia"/>
          <w:sz w:val="24"/>
          <w:szCs w:val="24"/>
          <w:lang w:eastAsia="zh-CN"/>
        </w:rPr>
        <w:t>于</w:t>
      </w:r>
      <w:r w:rsidRPr="00CC332E">
        <w:rPr>
          <w:rFonts w:ascii="宋体" w:eastAsia="宋体" w:hAnsi="宋体" w:hint="eastAsia"/>
          <w:sz w:val="24"/>
          <w:szCs w:val="24"/>
          <w:lang w:eastAsia="zh-CN"/>
        </w:rPr>
        <w:t>一个呼叫中心和Telegram消息机器人，对1324名受试者进行咳嗽音的收集，且询问受试者是否目前是Covid19阳性患</w:t>
      </w:r>
      <w:r w:rsidR="00033669">
        <w:rPr>
          <w:rFonts w:ascii="PMingLiU" w:eastAsia="PMingLiU" w:hAnsi="PMingLiU" w:hint="eastAsia"/>
          <w:sz w:val="24"/>
          <w:szCs w:val="24"/>
          <w:lang w:eastAsia="zh-CN"/>
        </w:rPr>
        <w:t>者</w:t>
      </w:r>
      <w:r w:rsidR="001934DE">
        <w:rPr>
          <w:rFonts w:ascii="PMingLiU" w:eastAsia="PMingLiU" w:hAnsi="PMingLiU" w:hint="eastAsia"/>
          <w:sz w:val="24"/>
          <w:szCs w:val="24"/>
          <w:lang w:eastAsia="zh-CN"/>
        </w:rPr>
        <w:t>，</w:t>
      </w:r>
      <w:r w:rsidR="00033669" w:rsidRPr="001934DE">
        <w:rPr>
          <w:rFonts w:ascii="PMingLiU" w:eastAsia="宋体" w:hAnsi="PMingLiU" w:hint="eastAsia"/>
          <w:color w:val="000000" w:themeColor="text1"/>
          <w:sz w:val="24"/>
          <w:szCs w:val="24"/>
          <w:lang w:eastAsia="zh-CN"/>
        </w:rPr>
        <w:t>同时也收取是否有呼吸道症状</w:t>
      </w:r>
      <w:r w:rsidRPr="00CC332E">
        <w:rPr>
          <w:rFonts w:ascii="宋体" w:eastAsia="宋体" w:hAnsi="宋体" w:hint="eastAsia"/>
          <w:sz w:val="24"/>
          <w:szCs w:val="24"/>
          <w:lang w:eastAsia="zh-CN"/>
        </w:rPr>
        <w:t>。在这批受试者中，有682人报告为阳性，其中382人具有PCR检测结果, 295为有症状患者。该数据集总共收集了总时长为58分钟的咳嗽音录音，每个录音样本平均时长为</w:t>
      </w:r>
      <w:r w:rsidR="001B1C73" w:rsidRPr="001B1C73">
        <w:rPr>
          <w:rFonts w:ascii="宋体" w:eastAsia="宋体" w:hAnsi="宋体"/>
          <w:sz w:val="24"/>
          <w:szCs w:val="24"/>
          <w:lang w:eastAsia="zh-CN"/>
        </w:rPr>
        <w:t>2.6s</w:t>
      </w:r>
      <w:r w:rsidR="001934DE">
        <w:rPr>
          <w:rFonts w:ascii="宋体" w:eastAsia="宋体" w:hAnsi="宋体" w:hint="eastAsia"/>
          <w:sz w:val="24"/>
          <w:szCs w:val="24"/>
          <w:lang w:eastAsia="zh-CN"/>
        </w:rPr>
        <w:t>。</w:t>
      </w:r>
      <w:r w:rsidRPr="00CC332E">
        <w:rPr>
          <w:rFonts w:ascii="宋体" w:eastAsia="宋体" w:hAnsi="宋体" w:hint="eastAsia"/>
          <w:sz w:val="24"/>
          <w:szCs w:val="24"/>
          <w:lang w:eastAsia="zh-CN"/>
        </w:rPr>
        <w:t xml:space="preserve"> 因为我们的目标是根据咳嗽</w:t>
      </w:r>
      <w:proofErr w:type="gramStart"/>
      <w:r w:rsidRPr="00CC332E">
        <w:rPr>
          <w:rFonts w:ascii="宋体" w:eastAsia="宋体" w:hAnsi="宋体" w:hint="eastAsia"/>
          <w:sz w:val="24"/>
          <w:szCs w:val="24"/>
          <w:lang w:eastAsia="zh-CN"/>
        </w:rPr>
        <w:t>音判断</w:t>
      </w:r>
      <w:proofErr w:type="gramEnd"/>
      <w:r w:rsidRPr="00CC332E">
        <w:rPr>
          <w:rFonts w:ascii="宋体" w:eastAsia="宋体" w:hAnsi="宋体" w:hint="eastAsia"/>
          <w:sz w:val="24"/>
          <w:szCs w:val="24"/>
          <w:lang w:eastAsia="zh-CN"/>
        </w:rPr>
        <w:t>患者肺部健康状况，我们将具有症状的样本作为阳性样本，其他样本作为阴性样本。</w:t>
      </w:r>
    </w:p>
    <w:p w14:paraId="25CF5028" w14:textId="5206C5F8" w:rsidR="009527ED" w:rsidRPr="00CC332E" w:rsidRDefault="009527ED" w:rsidP="00CC7DF3">
      <w:pPr>
        <w:spacing w:beforeLines="100" w:before="240" w:afterLines="100" w:after="240"/>
        <w:ind w:leftChars="27" w:left="59" w:firstLineChars="185" w:firstLine="444"/>
        <w:jc w:val="both"/>
        <w:rPr>
          <w:rFonts w:ascii="宋体" w:eastAsia="宋体" w:hAnsi="宋体"/>
          <w:sz w:val="24"/>
          <w:szCs w:val="24"/>
          <w:lang w:eastAsia="zh-CN"/>
        </w:rPr>
      </w:pPr>
      <w:r w:rsidRPr="009527ED">
        <w:rPr>
          <w:rFonts w:ascii="宋体" w:eastAsia="宋体" w:hAnsi="宋体"/>
          <w:sz w:val="24"/>
          <w:szCs w:val="24"/>
          <w:lang w:eastAsia="zh-CN"/>
        </w:rPr>
        <w:t>In this study, we used the open</w:t>
      </w:r>
      <w:r w:rsidR="00F74477">
        <w:rPr>
          <w:rFonts w:ascii="宋体" w:eastAsia="宋体" w:hAnsi="宋体"/>
          <w:sz w:val="24"/>
          <w:szCs w:val="24"/>
          <w:lang w:eastAsia="zh-CN"/>
        </w:rPr>
        <w:t>-</w:t>
      </w:r>
      <w:r w:rsidRPr="009527ED">
        <w:rPr>
          <w:rFonts w:ascii="宋体" w:eastAsia="宋体" w:hAnsi="宋体"/>
          <w:sz w:val="24"/>
          <w:szCs w:val="24"/>
          <w:lang w:eastAsia="zh-CN"/>
        </w:rPr>
        <w:t xml:space="preserve">source and anonymized dataset Covid19-Cough [1] to train the cough sound classification model. Using a Telegram messaging bot and call center, 1,324 subjects were asked whether they were COVID-19 positive and if they had respiratory symptoms. Of this cohort, 682 subjects were reported positive, of which 382 had PCR test results and 295 were symptomatic. A total of 58 minutes of cough sound recordings were collected in this dataset, with an average duration of 2.6 s per recording sample. Because our goal is to determine </w:t>
      </w:r>
      <w:commentRangeStart w:id="26"/>
      <w:r w:rsidRPr="009527ED">
        <w:rPr>
          <w:rFonts w:ascii="宋体" w:eastAsia="宋体" w:hAnsi="宋体"/>
          <w:sz w:val="24"/>
          <w:szCs w:val="24"/>
          <w:lang w:eastAsia="zh-CN"/>
        </w:rPr>
        <w:t>the user's lung health</w:t>
      </w:r>
      <w:commentRangeEnd w:id="26"/>
      <w:r w:rsidR="008634DB">
        <w:rPr>
          <w:rStyle w:val="af5"/>
        </w:rPr>
        <w:commentReference w:id="26"/>
      </w:r>
      <w:r w:rsidRPr="009527ED">
        <w:rPr>
          <w:rFonts w:ascii="宋体" w:eastAsia="宋体" w:hAnsi="宋体"/>
          <w:sz w:val="24"/>
          <w:szCs w:val="24"/>
          <w:lang w:eastAsia="zh-CN"/>
        </w:rPr>
        <w:t xml:space="preserve"> based on the cough sound, we treat the symptomatic samples as positive and the other samples as negative</w:t>
      </w:r>
    </w:p>
    <w:p w14:paraId="6671D218" w14:textId="2B60901E" w:rsidR="004B7F55" w:rsidRDefault="00516CF4"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同时，由于我们的应用在实际使用时可能会接收到各种声音干扰，我们需要使用一个模型来检测一段录音是否具有咳嗽声。</w:t>
      </w:r>
      <w:r w:rsidR="00FF4ACB">
        <w:rPr>
          <w:rFonts w:ascii="宋体" w:eastAsia="宋体" w:hAnsi="宋体" w:hint="eastAsia"/>
          <w:sz w:val="24"/>
          <w:szCs w:val="24"/>
          <w:lang w:eastAsia="zh-CN"/>
        </w:rPr>
        <w:t>由于</w:t>
      </w:r>
      <w:r w:rsidRPr="00CC332E">
        <w:rPr>
          <w:rFonts w:ascii="宋体" w:eastAsia="宋体" w:hAnsi="宋体" w:hint="eastAsia"/>
          <w:sz w:val="24"/>
          <w:szCs w:val="24"/>
          <w:lang w:eastAsia="zh-CN"/>
        </w:rPr>
        <w:t>Covid19-Cough数据集中的所有样本都是具有咳嗽音的</w:t>
      </w:r>
      <w:r w:rsidR="00FF4ACB">
        <w:rPr>
          <w:rFonts w:ascii="宋体" w:eastAsia="宋体" w:hAnsi="宋体" w:hint="eastAsia"/>
          <w:sz w:val="24"/>
          <w:szCs w:val="24"/>
          <w:lang w:eastAsia="zh-CN"/>
        </w:rPr>
        <w:t>，</w:t>
      </w:r>
      <w:r w:rsidRPr="00CC332E">
        <w:rPr>
          <w:rFonts w:ascii="宋体" w:eastAsia="宋体" w:hAnsi="宋体" w:hint="eastAsia"/>
          <w:sz w:val="24"/>
          <w:szCs w:val="24"/>
          <w:lang w:eastAsia="zh-CN"/>
        </w:rPr>
        <w:t>我们采用URBANSOUND8K数据集</w:t>
      </w:r>
      <w:r w:rsidR="00FF4ACB" w:rsidRPr="002279CD">
        <w:rPr>
          <w:rFonts w:ascii="宋体" w:eastAsia="宋体" w:hAnsi="宋体" w:hint="eastAsia"/>
          <w:color w:val="000000" w:themeColor="text1"/>
          <w:sz w:val="28"/>
          <w:szCs w:val="24"/>
          <w:vertAlign w:val="superscript"/>
          <w:lang w:eastAsia="zh-CN"/>
        </w:rPr>
        <w:t>[</w:t>
      </w:r>
      <w:r w:rsidR="006A04F1" w:rsidRPr="002279CD">
        <w:rPr>
          <w:rFonts w:ascii="宋体" w:eastAsia="宋体" w:hAnsi="宋体" w:hint="eastAsia"/>
          <w:color w:val="000000" w:themeColor="text1"/>
          <w:sz w:val="28"/>
          <w:szCs w:val="24"/>
          <w:vertAlign w:val="superscript"/>
          <w:lang w:eastAsia="zh-CN"/>
        </w:rPr>
        <w:t>1</w:t>
      </w:r>
      <w:r w:rsidR="002279CD" w:rsidRPr="002279CD">
        <w:rPr>
          <w:rFonts w:ascii="宋体" w:eastAsia="宋体" w:hAnsi="宋体"/>
          <w:color w:val="000000" w:themeColor="text1"/>
          <w:sz w:val="28"/>
          <w:szCs w:val="24"/>
          <w:vertAlign w:val="superscript"/>
          <w:lang w:eastAsia="zh-CN"/>
        </w:rPr>
        <w:t>7</w:t>
      </w:r>
      <w:r w:rsidR="00FF4ACB" w:rsidRPr="002279CD">
        <w:rPr>
          <w:rFonts w:ascii="宋体" w:eastAsia="宋体" w:hAnsi="宋体" w:hint="eastAsia"/>
          <w:color w:val="000000" w:themeColor="text1"/>
          <w:sz w:val="28"/>
          <w:szCs w:val="24"/>
          <w:vertAlign w:val="superscript"/>
          <w:lang w:eastAsia="zh-CN"/>
        </w:rPr>
        <w:t>]</w:t>
      </w:r>
      <w:r w:rsidRPr="00CC332E">
        <w:rPr>
          <w:rFonts w:ascii="宋体" w:eastAsia="宋体" w:hAnsi="宋体" w:hint="eastAsia"/>
          <w:sz w:val="24"/>
          <w:szCs w:val="24"/>
          <w:lang w:eastAsia="zh-CN"/>
        </w:rPr>
        <w:t>作为没有咳嗽音的样本。该数据集包含8732个具有标注的音频片段，记录了城市中可能会出现的各种声音，如空调声，汽车鸣笛，音乐，施工声，小孩嬉戏等。我们将Covid19-Cough数据集与URBANSOUND8K数据集组成的新的数据集叫做Cough classification Dataset 1 (CoughCLS-1)数据集</w:t>
      </w:r>
      <w:r w:rsidR="007D3F11">
        <w:rPr>
          <w:rFonts w:ascii="宋体" w:eastAsia="宋体" w:hAnsi="宋体" w:hint="eastAsia"/>
          <w:sz w:val="24"/>
          <w:szCs w:val="24"/>
          <w:lang w:eastAsia="zh-CN"/>
        </w:rPr>
        <w:t>。</w:t>
      </w:r>
    </w:p>
    <w:p w14:paraId="32859316" w14:textId="2C502D05" w:rsidR="00543942" w:rsidRDefault="00543942" w:rsidP="00CC7DF3">
      <w:pPr>
        <w:spacing w:beforeLines="100" w:before="240" w:afterLines="100" w:after="240"/>
        <w:ind w:leftChars="27" w:left="59" w:firstLineChars="185" w:firstLine="444"/>
        <w:jc w:val="both"/>
        <w:rPr>
          <w:rFonts w:ascii="宋体" w:eastAsia="宋体" w:hAnsi="宋体"/>
          <w:sz w:val="24"/>
          <w:szCs w:val="24"/>
          <w:lang w:eastAsia="zh-CN"/>
        </w:rPr>
      </w:pPr>
      <w:r w:rsidRPr="00543942">
        <w:rPr>
          <w:rFonts w:ascii="宋体" w:eastAsia="宋体" w:hAnsi="宋体"/>
          <w:sz w:val="24"/>
          <w:szCs w:val="24"/>
          <w:lang w:eastAsia="zh-CN"/>
        </w:rPr>
        <w:t xml:space="preserve">Meanwhile, since our application may </w:t>
      </w:r>
      <w:commentRangeStart w:id="27"/>
      <w:r w:rsidRPr="00543942">
        <w:rPr>
          <w:rFonts w:ascii="宋体" w:eastAsia="宋体" w:hAnsi="宋体"/>
          <w:sz w:val="24"/>
          <w:szCs w:val="24"/>
          <w:lang w:eastAsia="zh-CN"/>
        </w:rPr>
        <w:t>pick up various sound disturbances during practical use</w:t>
      </w:r>
      <w:commentRangeEnd w:id="27"/>
      <w:r w:rsidR="008634DB">
        <w:rPr>
          <w:rStyle w:val="af5"/>
        </w:rPr>
        <w:commentReference w:id="27"/>
      </w:r>
      <w:r w:rsidRPr="00543942">
        <w:rPr>
          <w:rFonts w:ascii="宋体" w:eastAsia="宋体" w:hAnsi="宋体"/>
          <w:sz w:val="24"/>
          <w:szCs w:val="24"/>
          <w:lang w:eastAsia="zh-CN"/>
        </w:rPr>
        <w:t>, we need to use a model to detect whether a recording has a cough sound or not. Since all samples in the Covid19-Cough dataset are with cough sounds, we use the URBANSOUND8K dataset [17] as samples without cough sounds</w:t>
      </w:r>
      <w:r w:rsidR="008634DB">
        <w:rPr>
          <w:rFonts w:ascii="宋体" w:eastAsia="宋体" w:hAnsi="宋体"/>
          <w:sz w:val="24"/>
          <w:szCs w:val="24"/>
          <w:lang w:eastAsia="zh-CN"/>
        </w:rPr>
        <w:t xml:space="preserve">, </w:t>
      </w:r>
      <w:r w:rsidR="008634DB" w:rsidRPr="008634DB">
        <w:rPr>
          <w:rFonts w:ascii="宋体" w:eastAsia="宋体" w:hAnsi="宋体"/>
          <w:sz w:val="24"/>
          <w:szCs w:val="24"/>
          <w:highlight w:val="yellow"/>
          <w:lang w:eastAsia="zh-CN"/>
        </w:rPr>
        <w:t>that is, negative samples</w:t>
      </w:r>
      <w:r w:rsidRPr="00543942">
        <w:rPr>
          <w:rFonts w:ascii="宋体" w:eastAsia="宋体" w:hAnsi="宋体"/>
          <w:sz w:val="24"/>
          <w:szCs w:val="24"/>
          <w:lang w:eastAsia="zh-CN"/>
        </w:rPr>
        <w:t>. The dataset contains 8732 annotated audio clips of various sounds that may appear in the city, such as air conditioning, car horns, music, construction sounds, children playing, etc. We combine the Covid19-Cough Dataset with the URBANSOUND8K dataset to create a new dataset called the Cough classification Dataset 1 (CoughCLS-1).</w:t>
      </w:r>
    </w:p>
    <w:p w14:paraId="3795C866" w14:textId="77777777" w:rsidR="0049314B" w:rsidRDefault="0049314B" w:rsidP="00CC7DF3">
      <w:pPr>
        <w:spacing w:beforeLines="100" w:before="240" w:afterLines="100" w:after="240"/>
        <w:ind w:leftChars="27" w:left="59" w:firstLineChars="185" w:firstLine="185"/>
        <w:jc w:val="both"/>
        <w:rPr>
          <w:sz w:val="10"/>
          <w:szCs w:val="10"/>
          <w:lang w:eastAsia="zh-CN"/>
        </w:rPr>
      </w:pPr>
    </w:p>
    <w:p w14:paraId="0835B731" w14:textId="54859921" w:rsidR="002618CF" w:rsidRDefault="002618CF" w:rsidP="00CC7DF3">
      <w:pPr>
        <w:spacing w:beforeLines="100" w:before="240" w:afterLines="100" w:after="240"/>
        <w:ind w:left="154" w:right="6481"/>
        <w:jc w:val="both"/>
        <w:outlineLvl w:val="0"/>
        <w:rPr>
          <w:rFonts w:ascii="Times New Roman" w:eastAsia="Times New Roman" w:hAnsi="Times New Roman" w:cs="Times New Roman"/>
          <w:sz w:val="30"/>
          <w:szCs w:val="30"/>
          <w:lang w:eastAsia="zh-CN"/>
        </w:rPr>
      </w:pPr>
      <w:bookmarkStart w:id="28" w:name="_Toc119066537"/>
      <w:r>
        <w:rPr>
          <w:rFonts w:ascii="Times New Roman" w:eastAsia="Times New Roman" w:hAnsi="Times New Roman" w:cs="Times New Roman"/>
          <w:b/>
          <w:bCs/>
          <w:sz w:val="30"/>
          <w:szCs w:val="30"/>
          <w:lang w:eastAsia="zh-CN"/>
        </w:rPr>
        <w:t>3.2</w:t>
      </w:r>
      <w:r w:rsidRPr="001067B2">
        <w:rPr>
          <w:rFonts w:ascii="宋体" w:eastAsia="宋体" w:hAnsi="宋体" w:cs="宋体" w:hint="eastAsia"/>
          <w:b/>
          <w:spacing w:val="1"/>
          <w:sz w:val="30"/>
          <w:szCs w:val="30"/>
          <w:lang w:eastAsia="zh-CN"/>
        </w:rPr>
        <w:t>数据预处理</w:t>
      </w:r>
      <w:bookmarkEnd w:id="28"/>
      <w:r w:rsidR="00097B24" w:rsidRPr="00097B24">
        <w:rPr>
          <w:rFonts w:ascii="宋体" w:eastAsia="宋体" w:hAnsi="宋体" w:cs="宋体"/>
          <w:b/>
          <w:spacing w:val="1"/>
          <w:sz w:val="30"/>
          <w:szCs w:val="30"/>
          <w:lang w:eastAsia="zh-CN"/>
        </w:rPr>
        <w:t>DATA PRE-</w:t>
      </w:r>
      <w:r w:rsidR="00097B24" w:rsidRPr="00097B24">
        <w:rPr>
          <w:rFonts w:ascii="宋体" w:eastAsia="宋体" w:hAnsi="宋体" w:cs="宋体"/>
          <w:b/>
          <w:spacing w:val="1"/>
          <w:sz w:val="30"/>
          <w:szCs w:val="30"/>
          <w:lang w:eastAsia="zh-CN"/>
        </w:rPr>
        <w:lastRenderedPageBreak/>
        <w:t>PROCESSING</w:t>
      </w:r>
    </w:p>
    <w:p w14:paraId="0FC186E1" w14:textId="6ECEFEAC" w:rsidR="004B7F55" w:rsidRDefault="002618CF" w:rsidP="00CC7DF3">
      <w:pPr>
        <w:spacing w:beforeLines="100" w:before="240" w:afterLines="100" w:after="240"/>
        <w:ind w:leftChars="27" w:left="59" w:firstLineChars="185" w:firstLine="444"/>
        <w:jc w:val="both"/>
        <w:rPr>
          <w:rFonts w:ascii="宋体" w:eastAsia="宋体" w:hAnsi="宋体"/>
          <w:sz w:val="24"/>
          <w:szCs w:val="24"/>
          <w:lang w:eastAsia="zh-CN"/>
        </w:rPr>
      </w:pPr>
      <w:r w:rsidRPr="00CC332E">
        <w:rPr>
          <w:rFonts w:ascii="宋体" w:eastAsia="宋体" w:hAnsi="宋体" w:hint="eastAsia"/>
          <w:sz w:val="24"/>
          <w:szCs w:val="24"/>
          <w:lang w:eastAsia="zh-CN"/>
        </w:rPr>
        <w:t>当我们设备接收到一段录音之后，我们首先会对录音文件进行加载和重采样为32kHz的波形数据(</w:t>
      </w:r>
      <w:proofErr w:type="spellStart"/>
      <w:r w:rsidRPr="00CC332E">
        <w:rPr>
          <w:rFonts w:ascii="宋体" w:eastAsia="宋体" w:hAnsi="宋体" w:hint="eastAsia"/>
          <w:sz w:val="24"/>
          <w:szCs w:val="24"/>
          <w:lang w:eastAsia="zh-CN"/>
        </w:rPr>
        <w:t>numpy</w:t>
      </w:r>
      <w:proofErr w:type="spellEnd"/>
      <w:r w:rsidRPr="00CC332E">
        <w:rPr>
          <w:rFonts w:ascii="宋体" w:eastAsia="宋体" w:hAnsi="宋体" w:hint="eastAsia"/>
          <w:sz w:val="24"/>
          <w:szCs w:val="24"/>
          <w:lang w:eastAsia="zh-CN"/>
        </w:rPr>
        <w:t>格式)，我们将波形数据统一padding为15 * 32000 的</w:t>
      </w:r>
      <w:proofErr w:type="spellStart"/>
      <w:r w:rsidRPr="00CC332E">
        <w:rPr>
          <w:rFonts w:ascii="宋体" w:eastAsia="宋体" w:hAnsi="宋体" w:hint="eastAsia"/>
          <w:sz w:val="24"/>
          <w:szCs w:val="24"/>
          <w:lang w:eastAsia="zh-CN"/>
        </w:rPr>
        <w:t>numpy</w:t>
      </w:r>
      <w:proofErr w:type="spellEnd"/>
      <w:r w:rsidRPr="00CC332E">
        <w:rPr>
          <w:rFonts w:ascii="宋体" w:eastAsia="宋体" w:hAnsi="宋体" w:hint="eastAsia"/>
          <w:sz w:val="24"/>
          <w:szCs w:val="24"/>
          <w:lang w:eastAsia="zh-CN"/>
        </w:rPr>
        <w:t xml:space="preserve"> array。波形数据通过</w:t>
      </w:r>
      <w:proofErr w:type="spellStart"/>
      <w:r w:rsidRPr="00CC332E">
        <w:rPr>
          <w:rFonts w:ascii="宋体" w:eastAsia="宋体" w:hAnsi="宋体" w:hint="eastAsia"/>
          <w:sz w:val="24"/>
          <w:szCs w:val="24"/>
          <w:lang w:eastAsia="zh-CN"/>
        </w:rPr>
        <w:t>torchaudio</w:t>
      </w:r>
      <w:proofErr w:type="spellEnd"/>
      <w:r w:rsidRPr="00CC332E">
        <w:rPr>
          <w:rFonts w:ascii="宋体" w:eastAsia="宋体" w:hAnsi="宋体" w:hint="eastAsia"/>
          <w:sz w:val="24"/>
          <w:szCs w:val="24"/>
          <w:lang w:eastAsia="zh-CN"/>
        </w:rPr>
        <w:t>工具包进行短时傅里叶变换(Short-Time Fourier Transform, STFT) 得到频谱表征(window size: 2048; stride: 302), 然后将频谱表征投影到20Hz 到24kHz的128组梅尔滤波器组上，得到梅尔频谱图。在训练时，我们对训练样本的音频采用添加噪声的方式(采用</w:t>
      </w:r>
      <w:proofErr w:type="spellStart"/>
      <w:r w:rsidRPr="00CC332E">
        <w:rPr>
          <w:rFonts w:ascii="宋体" w:eastAsia="宋体" w:hAnsi="宋体" w:hint="eastAsia"/>
          <w:sz w:val="24"/>
          <w:szCs w:val="24"/>
          <w:lang w:eastAsia="zh-CN"/>
        </w:rPr>
        <w:t>torchaudio</w:t>
      </w:r>
      <w:proofErr w:type="spellEnd"/>
      <w:r w:rsidRPr="00CC332E">
        <w:rPr>
          <w:rFonts w:ascii="宋体" w:eastAsia="宋体" w:hAnsi="宋体" w:hint="eastAsia"/>
          <w:sz w:val="24"/>
          <w:szCs w:val="24"/>
          <w:lang w:eastAsia="zh-CN"/>
        </w:rPr>
        <w:t>实现)进行数据增强(data augmentation)</w:t>
      </w:r>
      <w:r w:rsidR="007D3F11">
        <w:rPr>
          <w:rFonts w:ascii="宋体" w:eastAsia="宋体" w:hAnsi="宋体" w:hint="eastAsia"/>
          <w:sz w:val="24"/>
          <w:szCs w:val="24"/>
          <w:lang w:eastAsia="zh-CN"/>
        </w:rPr>
        <w:t>。</w:t>
      </w:r>
    </w:p>
    <w:p w14:paraId="160CF383" w14:textId="27A6E027" w:rsidR="00B921DD" w:rsidRDefault="00B921DD" w:rsidP="00CC7DF3">
      <w:pPr>
        <w:spacing w:beforeLines="100" w:before="240" w:afterLines="100" w:after="240"/>
        <w:ind w:leftChars="27" w:left="59" w:firstLineChars="185" w:firstLine="444"/>
        <w:jc w:val="both"/>
        <w:rPr>
          <w:rFonts w:ascii="宋体" w:eastAsia="宋体" w:hAnsi="宋体"/>
          <w:sz w:val="24"/>
          <w:szCs w:val="24"/>
          <w:lang w:eastAsia="zh-CN"/>
        </w:rPr>
      </w:pPr>
      <w:r w:rsidRPr="00B921DD">
        <w:rPr>
          <w:rFonts w:ascii="宋体" w:eastAsia="宋体" w:hAnsi="宋体"/>
          <w:sz w:val="24"/>
          <w:szCs w:val="24"/>
          <w:lang w:eastAsia="zh-CN"/>
        </w:rPr>
        <w:t>When a recording is received by our device, we first load and resample the recording file into a 32kHz waveform (</w:t>
      </w:r>
      <w:proofErr w:type="spellStart"/>
      <w:r w:rsidRPr="00B921DD">
        <w:rPr>
          <w:rFonts w:ascii="宋体" w:eastAsia="宋体" w:hAnsi="宋体"/>
          <w:sz w:val="24"/>
          <w:szCs w:val="24"/>
          <w:lang w:eastAsia="zh-CN"/>
        </w:rPr>
        <w:t>numpy</w:t>
      </w:r>
      <w:proofErr w:type="spellEnd"/>
      <w:r w:rsidRPr="00B921DD">
        <w:rPr>
          <w:rFonts w:ascii="宋体" w:eastAsia="宋体" w:hAnsi="宋体"/>
          <w:sz w:val="24"/>
          <w:szCs w:val="24"/>
          <w:lang w:eastAsia="zh-CN"/>
        </w:rPr>
        <w:t xml:space="preserve"> format), which is padded to a </w:t>
      </w:r>
      <w:proofErr w:type="spellStart"/>
      <w:r w:rsidRPr="00B921DD">
        <w:rPr>
          <w:rFonts w:ascii="宋体" w:eastAsia="宋体" w:hAnsi="宋体"/>
          <w:sz w:val="24"/>
          <w:szCs w:val="24"/>
          <w:lang w:eastAsia="zh-CN"/>
        </w:rPr>
        <w:t>numpy</w:t>
      </w:r>
      <w:proofErr w:type="spellEnd"/>
      <w:r w:rsidRPr="00B921DD">
        <w:rPr>
          <w:rFonts w:ascii="宋体" w:eastAsia="宋体" w:hAnsi="宋体"/>
          <w:sz w:val="24"/>
          <w:szCs w:val="24"/>
          <w:lang w:eastAsia="zh-CN"/>
        </w:rPr>
        <w:t xml:space="preserve"> array of 15 * 32000. The waveform data were subjected to Short-Time Fourier Transform (STFT) using the </w:t>
      </w:r>
      <w:proofErr w:type="spellStart"/>
      <w:r w:rsidRPr="00B921DD">
        <w:rPr>
          <w:rFonts w:ascii="宋体" w:eastAsia="宋体" w:hAnsi="宋体"/>
          <w:sz w:val="24"/>
          <w:szCs w:val="24"/>
          <w:lang w:eastAsia="zh-CN"/>
        </w:rPr>
        <w:t>torchaudio</w:t>
      </w:r>
      <w:proofErr w:type="spellEnd"/>
      <w:r w:rsidRPr="00B921DD">
        <w:rPr>
          <w:rFonts w:ascii="宋体" w:eastAsia="宋体" w:hAnsi="宋体"/>
          <w:sz w:val="24"/>
          <w:szCs w:val="24"/>
          <w:lang w:eastAsia="zh-CN"/>
        </w:rPr>
        <w:t xml:space="preserve"> toolkit to obtain </w:t>
      </w:r>
      <w:del w:id="29" w:author="朱 威" w:date="2022-12-04T18:54:00Z">
        <w:r w:rsidRPr="00B921DD" w:rsidDel="008634DB">
          <w:rPr>
            <w:rFonts w:ascii="宋体" w:eastAsia="宋体" w:hAnsi="宋体"/>
            <w:sz w:val="24"/>
            <w:szCs w:val="24"/>
            <w:lang w:eastAsia="zh-CN"/>
          </w:rPr>
          <w:delText xml:space="preserve">a </w:delText>
        </w:r>
      </w:del>
      <w:ins w:id="30" w:author="朱 威" w:date="2022-12-04T18:54:00Z">
        <w:r w:rsidR="008634DB">
          <w:rPr>
            <w:rFonts w:ascii="宋体" w:eastAsia="宋体" w:hAnsi="宋体"/>
            <w:sz w:val="24"/>
            <w:szCs w:val="24"/>
            <w:lang w:eastAsia="zh-CN"/>
          </w:rPr>
          <w:t>the</w:t>
        </w:r>
        <w:r w:rsidR="008634DB" w:rsidRPr="00B921DD">
          <w:rPr>
            <w:rFonts w:ascii="宋体" w:eastAsia="宋体" w:hAnsi="宋体"/>
            <w:sz w:val="24"/>
            <w:szCs w:val="24"/>
            <w:lang w:eastAsia="zh-CN"/>
          </w:rPr>
          <w:t xml:space="preserve"> </w:t>
        </w:r>
      </w:ins>
      <w:r w:rsidRPr="00B921DD">
        <w:rPr>
          <w:rFonts w:ascii="宋体" w:eastAsia="宋体" w:hAnsi="宋体"/>
          <w:sz w:val="24"/>
          <w:szCs w:val="24"/>
          <w:lang w:eastAsia="zh-CN"/>
        </w:rPr>
        <w:t xml:space="preserve">spectral representation (window size: 2048; stride: 302), which was then projected onto a 128 MEL filter bank from 20 Hz to 24 kHz to obtain a MEL spectrogram. During training, we add noise (implemented by </w:t>
      </w:r>
      <w:proofErr w:type="spellStart"/>
      <w:r w:rsidRPr="00B921DD">
        <w:rPr>
          <w:rFonts w:ascii="宋体" w:eastAsia="宋体" w:hAnsi="宋体"/>
          <w:sz w:val="24"/>
          <w:szCs w:val="24"/>
          <w:lang w:eastAsia="zh-CN"/>
        </w:rPr>
        <w:t>torchaudio</w:t>
      </w:r>
      <w:proofErr w:type="spellEnd"/>
      <w:r w:rsidRPr="00B921DD">
        <w:rPr>
          <w:rFonts w:ascii="宋体" w:eastAsia="宋体" w:hAnsi="宋体"/>
          <w:sz w:val="24"/>
          <w:szCs w:val="24"/>
          <w:lang w:eastAsia="zh-CN"/>
        </w:rPr>
        <w:t>) to the audio of training samples for data augmentation.</w:t>
      </w:r>
    </w:p>
    <w:p w14:paraId="0E60226F" w14:textId="77777777" w:rsidR="0049314B" w:rsidRDefault="0049314B" w:rsidP="00CC7DF3">
      <w:pPr>
        <w:spacing w:beforeLines="100" w:before="240" w:afterLines="100" w:after="240"/>
        <w:ind w:leftChars="27" w:left="59" w:firstLineChars="185" w:firstLine="407"/>
        <w:jc w:val="both"/>
        <w:rPr>
          <w:lang w:eastAsia="zh-CN"/>
        </w:rPr>
      </w:pPr>
    </w:p>
    <w:p w14:paraId="1915B4BF" w14:textId="1CCDEA3A" w:rsidR="00EB1DF2" w:rsidRDefault="00EB1DF2" w:rsidP="00CC7DF3">
      <w:pPr>
        <w:spacing w:beforeLines="100" w:before="240" w:afterLines="100" w:after="240"/>
        <w:ind w:left="154" w:right="6481"/>
        <w:jc w:val="both"/>
        <w:outlineLvl w:val="0"/>
        <w:rPr>
          <w:rFonts w:ascii="Times New Roman" w:eastAsia="Times New Roman" w:hAnsi="Times New Roman" w:cs="Times New Roman"/>
          <w:sz w:val="30"/>
          <w:szCs w:val="30"/>
          <w:lang w:eastAsia="zh-CN"/>
        </w:rPr>
      </w:pPr>
      <w:bookmarkStart w:id="31" w:name="_Toc119066538"/>
      <w:r>
        <w:rPr>
          <w:rFonts w:ascii="Times New Roman" w:eastAsia="Times New Roman" w:hAnsi="Times New Roman" w:cs="Times New Roman"/>
          <w:b/>
          <w:bCs/>
          <w:sz w:val="30"/>
          <w:szCs w:val="30"/>
          <w:lang w:eastAsia="zh-CN"/>
        </w:rPr>
        <w:t>3.</w:t>
      </w:r>
      <w:r w:rsidR="007D3F11">
        <w:rPr>
          <w:rFonts w:ascii="Times New Roman" w:eastAsia="Times New Roman" w:hAnsi="Times New Roman" w:cs="Times New Roman"/>
          <w:b/>
          <w:bCs/>
          <w:sz w:val="30"/>
          <w:szCs w:val="30"/>
          <w:lang w:eastAsia="zh-CN"/>
        </w:rPr>
        <w:t>3</w:t>
      </w:r>
      <w:r w:rsidRPr="001067B2">
        <w:rPr>
          <w:rFonts w:ascii="宋体" w:eastAsia="宋体" w:hAnsi="宋体" w:cs="宋体" w:hint="eastAsia"/>
          <w:b/>
          <w:spacing w:val="1"/>
          <w:sz w:val="30"/>
          <w:szCs w:val="30"/>
          <w:lang w:eastAsia="zh-CN"/>
        </w:rPr>
        <w:t>模型</w:t>
      </w:r>
      <w:r w:rsidRPr="00EB1DF2">
        <w:rPr>
          <w:rFonts w:ascii="宋体" w:eastAsia="宋体" w:hAnsi="宋体" w:cs="宋体" w:hint="eastAsia"/>
          <w:b/>
          <w:bCs/>
          <w:spacing w:val="-1"/>
          <w:sz w:val="30"/>
          <w:szCs w:val="30"/>
          <w:lang w:eastAsia="zh-CN"/>
        </w:rPr>
        <w:t>架构</w:t>
      </w:r>
      <w:bookmarkEnd w:id="31"/>
      <w:r w:rsidR="000D0394" w:rsidRPr="000D0394">
        <w:rPr>
          <w:rFonts w:ascii="宋体" w:eastAsia="宋体" w:hAnsi="宋体" w:cs="宋体"/>
          <w:b/>
          <w:bCs/>
          <w:spacing w:val="-1"/>
          <w:sz w:val="30"/>
          <w:szCs w:val="30"/>
          <w:lang w:eastAsia="zh-CN"/>
        </w:rPr>
        <w:t>MODEL STRUCTURE</w:t>
      </w:r>
    </w:p>
    <w:p w14:paraId="70C3D49B" w14:textId="1AA6B28B" w:rsidR="00EB1DF2" w:rsidRDefault="006A04F1" w:rsidP="00CC7DF3">
      <w:pPr>
        <w:spacing w:beforeLines="100" w:before="240" w:afterLines="100" w:after="240"/>
        <w:ind w:leftChars="27" w:left="59" w:firstLineChars="185" w:firstLine="444"/>
        <w:jc w:val="both"/>
        <w:rPr>
          <w:rFonts w:ascii="宋体" w:eastAsia="宋体" w:hAnsi="宋体"/>
          <w:sz w:val="24"/>
          <w:szCs w:val="24"/>
          <w:lang w:eastAsia="zh-CN"/>
        </w:rPr>
      </w:pPr>
      <w:del w:id="32" w:author="朱 威" w:date="2022-12-04T18:55:00Z">
        <w:r w:rsidDel="008634DB">
          <w:rPr>
            <w:rFonts w:ascii="宋体" w:eastAsia="宋体" w:hAnsi="宋体" w:hint="eastAsia"/>
            <w:sz w:val="24"/>
            <w:szCs w:val="24"/>
            <w:lang w:eastAsia="zh-CN"/>
          </w:rPr>
          <w:delText>如下图所示，</w:delText>
        </w:r>
      </w:del>
      <w:r>
        <w:rPr>
          <w:rFonts w:ascii="宋体" w:eastAsia="宋体" w:hAnsi="宋体" w:hint="eastAsia"/>
          <w:sz w:val="24"/>
          <w:szCs w:val="24"/>
          <w:lang w:eastAsia="zh-CN"/>
        </w:rPr>
        <w:t>我们主要采用</w:t>
      </w:r>
      <w:ins w:id="33" w:author="朱 威" w:date="2022-12-04T18:55:00Z">
        <w:r w:rsidR="008634DB">
          <w:rPr>
            <w:rFonts w:ascii="宋体" w:eastAsia="宋体" w:hAnsi="宋体" w:hint="eastAsia"/>
            <w:sz w:val="24"/>
            <w:szCs w:val="24"/>
            <w:lang w:eastAsia="zh-CN"/>
          </w:rPr>
          <w:t>如下图所示的</w:t>
        </w:r>
      </w:ins>
      <w:r>
        <w:rPr>
          <w:rFonts w:ascii="宋体" w:eastAsia="宋体" w:hAnsi="宋体" w:hint="eastAsia"/>
          <w:sz w:val="24"/>
          <w:szCs w:val="24"/>
          <w:lang w:eastAsia="zh-CN"/>
        </w:rPr>
        <w:t>模型框架进行咳嗽音分类。</w:t>
      </w:r>
      <w:r w:rsidR="00EB1DF2" w:rsidRPr="006A04F1">
        <w:rPr>
          <w:rFonts w:ascii="宋体" w:eastAsia="宋体" w:hAnsi="宋体" w:hint="eastAsia"/>
          <w:sz w:val="24"/>
          <w:szCs w:val="24"/>
          <w:lang w:eastAsia="zh-CN"/>
        </w:rPr>
        <w:t>我们的模型框架主要有以下四个步骤：</w:t>
      </w:r>
      <w:r>
        <w:rPr>
          <w:rFonts w:ascii="宋体" w:eastAsia="宋体" w:hAnsi="宋体" w:hint="eastAsia"/>
          <w:sz w:val="24"/>
          <w:szCs w:val="24"/>
          <w:lang w:eastAsia="zh-CN"/>
        </w:rPr>
        <w:t>(a)</w:t>
      </w:r>
      <w:r w:rsidR="00EB1DF2" w:rsidRPr="006A04F1">
        <w:rPr>
          <w:rFonts w:ascii="宋体" w:eastAsia="宋体" w:hAnsi="宋体" w:hint="eastAsia"/>
          <w:sz w:val="24"/>
          <w:szCs w:val="24"/>
          <w:lang w:eastAsia="zh-CN"/>
        </w:rPr>
        <w:t>首先将波形数据转化为梅尔频谱</w:t>
      </w:r>
      <w:r w:rsidRPr="006A04F1">
        <w:rPr>
          <w:rFonts w:ascii="宋体" w:eastAsia="宋体" w:hAnsi="宋体" w:hint="eastAsia"/>
          <w:sz w:val="24"/>
          <w:szCs w:val="24"/>
          <w:lang w:eastAsia="zh-CN"/>
        </w:rPr>
        <w:t>；</w:t>
      </w:r>
      <w:r>
        <w:rPr>
          <w:rFonts w:ascii="宋体" w:eastAsia="宋体" w:hAnsi="宋体" w:hint="eastAsia"/>
          <w:sz w:val="24"/>
          <w:szCs w:val="24"/>
          <w:lang w:eastAsia="zh-CN"/>
        </w:rPr>
        <w:t>(b)</w:t>
      </w:r>
      <w:r w:rsidR="00EB1DF2" w:rsidRPr="006A04F1">
        <w:rPr>
          <w:rFonts w:ascii="宋体" w:eastAsia="宋体" w:hAnsi="宋体" w:hint="eastAsia"/>
          <w:sz w:val="24"/>
          <w:szCs w:val="24"/>
          <w:lang w:eastAsia="zh-CN"/>
        </w:rPr>
        <w:t>梅尔频谱作为单通道图输入</w:t>
      </w:r>
      <w:proofErr w:type="gramStart"/>
      <w:r w:rsidR="00EB1DF2" w:rsidRPr="006A04F1">
        <w:rPr>
          <w:rFonts w:ascii="宋体" w:eastAsia="宋体" w:hAnsi="宋体" w:hint="eastAsia"/>
          <w:sz w:val="24"/>
          <w:szCs w:val="24"/>
          <w:lang w:eastAsia="zh-CN"/>
        </w:rPr>
        <w:t>预训练</w:t>
      </w:r>
      <w:proofErr w:type="gramEnd"/>
      <w:r w:rsidR="00EB1DF2" w:rsidRPr="006A04F1">
        <w:rPr>
          <w:rFonts w:ascii="宋体" w:eastAsia="宋体" w:hAnsi="宋体" w:hint="eastAsia"/>
          <w:sz w:val="24"/>
          <w:szCs w:val="24"/>
          <w:lang w:eastAsia="zh-CN"/>
        </w:rPr>
        <w:t>的卷积神经网络中进行特征提取</w:t>
      </w:r>
      <w:r w:rsidRP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(c)卷积网络输出的特征图(feature map)经过</w:t>
      </w:r>
      <w:del w:id="34" w:author="朱 威" w:date="2022-12-04T18:56:00Z">
        <w:r w:rsidR="00EB1DF2" w:rsidRPr="006A04F1" w:rsidDel="008634DB">
          <w:rPr>
            <w:rFonts w:ascii="宋体" w:eastAsia="宋体" w:hAnsi="宋体" w:hint="eastAsia"/>
            <w:sz w:val="24"/>
            <w:szCs w:val="24"/>
            <w:lang w:eastAsia="zh-CN"/>
          </w:rPr>
          <w:delText>集合</w:delText>
        </w:r>
      </w:del>
      <w:proofErr w:type="gramStart"/>
      <w:ins w:id="35" w:author="朱 威" w:date="2022-12-04T18:56:00Z">
        <w:r w:rsidR="008634DB">
          <w:rPr>
            <w:rFonts w:ascii="宋体" w:eastAsia="宋体" w:hAnsi="宋体" w:hint="eastAsia"/>
            <w:sz w:val="24"/>
            <w:szCs w:val="24"/>
            <w:lang w:eastAsia="zh-CN"/>
          </w:rPr>
          <w:t>幂</w:t>
        </w:r>
      </w:ins>
      <w:proofErr w:type="gramEnd"/>
      <w:r w:rsidR="00EB1DF2" w:rsidRPr="006A04F1">
        <w:rPr>
          <w:rFonts w:ascii="宋体" w:eastAsia="宋体" w:hAnsi="宋体" w:hint="eastAsia"/>
          <w:sz w:val="24"/>
          <w:szCs w:val="24"/>
          <w:lang w:eastAsia="zh-CN"/>
        </w:rPr>
        <w:t>平均池化，转化为特征向量</w:t>
      </w:r>
      <w:r w:rsidR="007D3F11" w:rsidRP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(d</w:t>
      </w:r>
      <w:r>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特征向量经过一个两层的全连接层</w:t>
      </w:r>
      <w:del w:id="36" w:author="朱 威" w:date="2022-12-04T18:57:00Z">
        <w:r w:rsidR="00EB1DF2" w:rsidRPr="006A04F1" w:rsidDel="007A5A47">
          <w:rPr>
            <w:rFonts w:ascii="宋体" w:eastAsia="宋体" w:hAnsi="宋体" w:hint="eastAsia"/>
            <w:sz w:val="24"/>
            <w:szCs w:val="24"/>
            <w:lang w:eastAsia="zh-CN"/>
          </w:rPr>
          <w:delText>进行池化，</w:delText>
        </w:r>
      </w:del>
      <w:r w:rsidR="00EB1DF2" w:rsidRPr="006A04F1">
        <w:rPr>
          <w:rFonts w:ascii="宋体" w:eastAsia="宋体" w:hAnsi="宋体" w:hint="eastAsia"/>
          <w:sz w:val="24"/>
          <w:szCs w:val="24"/>
          <w:lang w:eastAsia="zh-CN"/>
        </w:rPr>
        <w:t>输出标签预测。我们的模型采用深度学习框架</w:t>
      </w:r>
      <w:proofErr w:type="spellStart"/>
      <w:r w:rsidR="00EB1DF2" w:rsidRPr="006A04F1">
        <w:rPr>
          <w:rFonts w:ascii="宋体" w:eastAsia="宋体" w:hAnsi="宋体" w:hint="eastAsia"/>
          <w:sz w:val="24"/>
          <w:szCs w:val="24"/>
          <w:lang w:eastAsia="zh-CN"/>
        </w:rPr>
        <w:t>PyTorch</w:t>
      </w:r>
      <w:proofErr w:type="spellEnd"/>
      <w:r w:rsidR="00EB1DF2" w:rsidRPr="006A04F1">
        <w:rPr>
          <w:rFonts w:ascii="宋体" w:eastAsia="宋体" w:hAnsi="宋体" w:hint="eastAsia"/>
          <w:sz w:val="24"/>
          <w:szCs w:val="24"/>
          <w:lang w:eastAsia="zh-CN"/>
        </w:rPr>
        <w:t>进行开发。</w:t>
      </w:r>
    </w:p>
    <w:p w14:paraId="22003B41" w14:textId="492593B4" w:rsidR="001B3CB7" w:rsidRPr="006A04F1" w:rsidRDefault="001B3CB7" w:rsidP="001B3CB7">
      <w:pPr>
        <w:spacing w:beforeLines="100" w:before="240" w:afterLines="100" w:after="240"/>
        <w:ind w:leftChars="27" w:left="59" w:firstLineChars="185" w:firstLine="444"/>
        <w:jc w:val="both"/>
        <w:rPr>
          <w:rFonts w:ascii="宋体" w:eastAsia="宋体" w:hAnsi="宋体"/>
          <w:sz w:val="24"/>
          <w:szCs w:val="24"/>
          <w:lang w:eastAsia="zh-CN"/>
        </w:rPr>
      </w:pPr>
      <w:del w:id="37" w:author="朱 威" w:date="2022-12-04T18:55:00Z">
        <w:r w:rsidRPr="001B3CB7" w:rsidDel="008634DB">
          <w:rPr>
            <w:rFonts w:ascii="宋体" w:eastAsia="宋体" w:hAnsi="宋体"/>
            <w:sz w:val="24"/>
            <w:szCs w:val="24"/>
            <w:lang w:eastAsia="zh-CN"/>
          </w:rPr>
          <w:delText>As shown in the figure below, w</w:delText>
        </w:r>
      </w:del>
      <w:ins w:id="38" w:author="朱 威" w:date="2022-12-04T18:55:00Z">
        <w:r w:rsidR="008634DB">
          <w:rPr>
            <w:rFonts w:ascii="宋体" w:eastAsia="宋体" w:hAnsi="宋体"/>
            <w:sz w:val="24"/>
            <w:szCs w:val="24"/>
            <w:lang w:eastAsia="zh-CN"/>
          </w:rPr>
          <w:t>W</w:t>
        </w:r>
      </w:ins>
      <w:r w:rsidRPr="001B3CB7">
        <w:rPr>
          <w:rFonts w:ascii="宋体" w:eastAsia="宋体" w:hAnsi="宋体"/>
          <w:sz w:val="24"/>
          <w:szCs w:val="24"/>
          <w:lang w:eastAsia="zh-CN"/>
        </w:rPr>
        <w:t xml:space="preserve">e mainly use </w:t>
      </w:r>
      <w:del w:id="39" w:author="朱 威" w:date="2022-12-04T18:55:00Z">
        <w:r w:rsidRPr="001B3CB7" w:rsidDel="008634DB">
          <w:rPr>
            <w:rFonts w:ascii="宋体" w:eastAsia="宋体" w:hAnsi="宋体" w:hint="eastAsia"/>
            <w:sz w:val="24"/>
            <w:szCs w:val="24"/>
            <w:lang w:eastAsia="zh-CN"/>
          </w:rPr>
          <w:delText>a</w:delText>
        </w:r>
      </w:del>
      <w:proofErr w:type="gramStart"/>
      <w:ins w:id="40" w:author="朱 威" w:date="2022-12-04T18:55:00Z">
        <w:r w:rsidR="008634DB">
          <w:rPr>
            <w:rFonts w:ascii="宋体" w:eastAsia="宋体" w:hAnsi="宋体" w:hint="eastAsia"/>
            <w:sz w:val="24"/>
            <w:szCs w:val="24"/>
            <w:lang w:eastAsia="zh-CN"/>
          </w:rPr>
          <w:t>the</w:t>
        </w:r>
        <w:r w:rsidR="008634DB">
          <w:rPr>
            <w:rFonts w:ascii="宋体" w:eastAsia="宋体" w:hAnsi="宋体"/>
            <w:sz w:val="24"/>
            <w:szCs w:val="24"/>
            <w:lang w:eastAsia="zh-CN"/>
          </w:rPr>
          <w:t xml:space="preserve"> </w:t>
        </w:r>
      </w:ins>
      <w:r w:rsidRPr="001B3CB7">
        <w:rPr>
          <w:rFonts w:ascii="宋体" w:eastAsia="宋体" w:hAnsi="宋体"/>
          <w:sz w:val="24"/>
          <w:szCs w:val="24"/>
          <w:lang w:eastAsia="zh-CN"/>
        </w:rPr>
        <w:t xml:space="preserve"> model</w:t>
      </w:r>
      <w:proofErr w:type="gramEnd"/>
      <w:r w:rsidRPr="001B3CB7">
        <w:rPr>
          <w:rFonts w:ascii="宋体" w:eastAsia="宋体" w:hAnsi="宋体"/>
          <w:sz w:val="24"/>
          <w:szCs w:val="24"/>
          <w:lang w:eastAsia="zh-CN"/>
        </w:rPr>
        <w:t xml:space="preserve"> framework</w:t>
      </w:r>
      <w:ins w:id="41" w:author="朱 威" w:date="2022-12-04T18:55:00Z">
        <w:r w:rsidR="008634DB">
          <w:rPr>
            <w:rFonts w:ascii="宋体" w:eastAsia="宋体" w:hAnsi="宋体"/>
            <w:sz w:val="24"/>
            <w:szCs w:val="24"/>
            <w:lang w:eastAsia="zh-CN"/>
          </w:rPr>
          <w:t xml:space="preserve"> presented in the figure below</w:t>
        </w:r>
      </w:ins>
      <w:r w:rsidRPr="001B3CB7">
        <w:rPr>
          <w:rFonts w:ascii="宋体" w:eastAsia="宋体" w:hAnsi="宋体"/>
          <w:sz w:val="24"/>
          <w:szCs w:val="24"/>
          <w:lang w:eastAsia="zh-CN"/>
        </w:rPr>
        <w:t xml:space="preserve"> for cough sound classification. Our model framework has the following four steps: (a) Firstly, the waveform data is transformed into a MEL spectrum; (b) The MEL spectrum is </w:t>
      </w:r>
      <w:del w:id="42" w:author="朱 威" w:date="2022-12-04T18:56:00Z">
        <w:r w:rsidRPr="001B3CB7" w:rsidDel="008634DB">
          <w:rPr>
            <w:rFonts w:ascii="宋体" w:eastAsia="宋体" w:hAnsi="宋体"/>
            <w:sz w:val="24"/>
            <w:szCs w:val="24"/>
            <w:lang w:eastAsia="zh-CN"/>
          </w:rPr>
          <w:delText xml:space="preserve">input </w:delText>
        </w:r>
      </w:del>
      <w:ins w:id="43" w:author="朱 威" w:date="2022-12-04T18:56:00Z">
        <w:r w:rsidR="008634DB">
          <w:rPr>
            <w:rFonts w:ascii="宋体" w:eastAsia="宋体" w:hAnsi="宋体"/>
            <w:sz w:val="24"/>
            <w:szCs w:val="24"/>
            <w:lang w:eastAsia="zh-CN"/>
          </w:rPr>
          <w:t>used</w:t>
        </w:r>
        <w:r w:rsidR="008634DB" w:rsidRPr="001B3CB7">
          <w:rPr>
            <w:rFonts w:ascii="宋体" w:eastAsia="宋体" w:hAnsi="宋体"/>
            <w:sz w:val="24"/>
            <w:szCs w:val="24"/>
            <w:lang w:eastAsia="zh-CN"/>
          </w:rPr>
          <w:t xml:space="preserve"> </w:t>
        </w:r>
      </w:ins>
      <w:r w:rsidRPr="001B3CB7">
        <w:rPr>
          <w:rFonts w:ascii="宋体" w:eastAsia="宋体" w:hAnsi="宋体"/>
          <w:sz w:val="24"/>
          <w:szCs w:val="24"/>
          <w:lang w:eastAsia="zh-CN"/>
        </w:rPr>
        <w:t xml:space="preserve">as a single channel </w:t>
      </w:r>
      <w:del w:id="44" w:author="朱 威" w:date="2022-12-04T18:56:00Z">
        <w:r w:rsidRPr="001B3CB7" w:rsidDel="008634DB">
          <w:rPr>
            <w:rFonts w:ascii="宋体" w:eastAsia="宋体" w:hAnsi="宋体"/>
            <w:sz w:val="24"/>
            <w:szCs w:val="24"/>
            <w:lang w:eastAsia="zh-CN"/>
          </w:rPr>
          <w:delText xml:space="preserve">graph </w:delText>
        </w:r>
      </w:del>
      <w:ins w:id="45" w:author="朱 威" w:date="2022-12-04T18:56:00Z">
        <w:r w:rsidR="008634DB">
          <w:rPr>
            <w:rFonts w:ascii="宋体" w:eastAsia="宋体" w:hAnsi="宋体"/>
            <w:sz w:val="24"/>
            <w:szCs w:val="24"/>
            <w:lang w:eastAsia="zh-CN"/>
          </w:rPr>
          <w:t>image</w:t>
        </w:r>
        <w:r w:rsidR="008634DB" w:rsidRPr="001B3CB7">
          <w:rPr>
            <w:rFonts w:ascii="宋体" w:eastAsia="宋体" w:hAnsi="宋体"/>
            <w:sz w:val="24"/>
            <w:szCs w:val="24"/>
            <w:lang w:eastAsia="zh-CN"/>
          </w:rPr>
          <w:t xml:space="preserve"> </w:t>
        </w:r>
      </w:ins>
      <w:r w:rsidRPr="001B3CB7">
        <w:rPr>
          <w:rFonts w:ascii="宋体" w:eastAsia="宋体" w:hAnsi="宋体"/>
          <w:sz w:val="24"/>
          <w:szCs w:val="24"/>
          <w:lang w:eastAsia="zh-CN"/>
        </w:rPr>
        <w:t xml:space="preserve">into a pre-trained convolutional neural network for feature extraction; (c) The feature map output from the convolutional network is pooled by </w:t>
      </w:r>
      <w:del w:id="46" w:author="朱 威" w:date="2022-12-04T18:56:00Z">
        <w:r w:rsidRPr="001B3CB7" w:rsidDel="008634DB">
          <w:rPr>
            <w:rFonts w:ascii="宋体" w:eastAsia="宋体" w:hAnsi="宋体" w:hint="eastAsia"/>
            <w:sz w:val="24"/>
            <w:szCs w:val="24"/>
            <w:lang w:eastAsia="zh-CN"/>
          </w:rPr>
          <w:delText>ensemble</w:delText>
        </w:r>
      </w:del>
      <w:ins w:id="47" w:author="朱 威" w:date="2022-12-04T18:56:00Z">
        <w:r w:rsidR="008634DB">
          <w:rPr>
            <w:rFonts w:ascii="宋体" w:eastAsia="宋体" w:hAnsi="宋体" w:hint="eastAsia"/>
            <w:sz w:val="24"/>
            <w:szCs w:val="24"/>
            <w:lang w:eastAsia="zh-CN"/>
          </w:rPr>
          <w:t>generalized</w:t>
        </w:r>
        <w:r w:rsidR="008634DB">
          <w:rPr>
            <w:rFonts w:ascii="宋体" w:eastAsia="宋体" w:hAnsi="宋体"/>
            <w:sz w:val="24"/>
            <w:szCs w:val="24"/>
            <w:lang w:eastAsia="zh-CN"/>
          </w:rPr>
          <w:t xml:space="preserve"> </w:t>
        </w:r>
      </w:ins>
      <w:del w:id="48" w:author="朱 威" w:date="2022-12-04T18:57:00Z">
        <w:r w:rsidRPr="001B3CB7" w:rsidDel="008634DB">
          <w:rPr>
            <w:rFonts w:ascii="宋体" w:eastAsia="宋体" w:hAnsi="宋体"/>
            <w:sz w:val="24"/>
            <w:szCs w:val="24"/>
            <w:lang w:eastAsia="zh-CN"/>
          </w:rPr>
          <w:delText xml:space="preserve"> </w:delText>
        </w:r>
      </w:del>
      <w:r w:rsidRPr="001B3CB7">
        <w:rPr>
          <w:rFonts w:ascii="宋体" w:eastAsia="宋体" w:hAnsi="宋体"/>
          <w:sz w:val="24"/>
          <w:szCs w:val="24"/>
          <w:lang w:eastAsia="zh-CN"/>
        </w:rPr>
        <w:t xml:space="preserve">averaging and transformed into feature vectors; (d) The feature vectors </w:t>
      </w:r>
      <w:del w:id="49" w:author="朱 威" w:date="2022-12-04T18:57:00Z">
        <w:r w:rsidRPr="001B3CB7" w:rsidDel="007A5A47">
          <w:rPr>
            <w:rFonts w:ascii="宋体" w:eastAsia="宋体" w:hAnsi="宋体"/>
            <w:sz w:val="24"/>
            <w:szCs w:val="24"/>
            <w:lang w:eastAsia="zh-CN"/>
          </w:rPr>
          <w:delText>are pooled</w:delText>
        </w:r>
      </w:del>
      <w:ins w:id="50" w:author="朱 威" w:date="2022-12-04T18:57:00Z">
        <w:r w:rsidR="007A5A47">
          <w:rPr>
            <w:rFonts w:ascii="宋体" w:eastAsia="宋体" w:hAnsi="宋体"/>
            <w:sz w:val="24"/>
            <w:szCs w:val="24"/>
            <w:lang w:eastAsia="zh-CN"/>
          </w:rPr>
          <w:t>will go</w:t>
        </w:r>
      </w:ins>
      <w:r w:rsidRPr="001B3CB7">
        <w:rPr>
          <w:rFonts w:ascii="宋体" w:eastAsia="宋体" w:hAnsi="宋体"/>
          <w:sz w:val="24"/>
          <w:szCs w:val="24"/>
          <w:lang w:eastAsia="zh-CN"/>
        </w:rPr>
        <w:t xml:space="preserve"> through a two-layer fully connected layer to produce </w:t>
      </w:r>
      <w:del w:id="51" w:author="朱 威" w:date="2022-12-04T18:57:00Z">
        <w:r w:rsidRPr="001B3CB7" w:rsidDel="007A5A47">
          <w:rPr>
            <w:rFonts w:ascii="宋体" w:eastAsia="宋体" w:hAnsi="宋体"/>
            <w:sz w:val="24"/>
            <w:szCs w:val="24"/>
            <w:lang w:eastAsia="zh-CN"/>
          </w:rPr>
          <w:delText xml:space="preserve">label </w:delText>
        </w:r>
      </w:del>
      <w:ins w:id="52" w:author="朱 威" w:date="2022-12-04T18:58:00Z">
        <w:r w:rsidR="007A5A47">
          <w:rPr>
            <w:rFonts w:ascii="宋体" w:eastAsia="宋体" w:hAnsi="宋体"/>
            <w:sz w:val="24"/>
            <w:szCs w:val="24"/>
            <w:lang w:eastAsia="zh-CN"/>
          </w:rPr>
          <w:t xml:space="preserve">a </w:t>
        </w:r>
      </w:ins>
      <w:ins w:id="53" w:author="朱 威" w:date="2022-12-04T18:57:00Z">
        <w:r w:rsidR="007A5A47">
          <w:rPr>
            <w:rFonts w:ascii="宋体" w:eastAsia="宋体" w:hAnsi="宋体"/>
            <w:sz w:val="24"/>
            <w:szCs w:val="24"/>
            <w:lang w:eastAsia="zh-CN"/>
          </w:rPr>
          <w:t>probability</w:t>
        </w:r>
        <w:r w:rsidR="007A5A47" w:rsidRPr="001B3CB7">
          <w:rPr>
            <w:rFonts w:ascii="宋体" w:eastAsia="宋体" w:hAnsi="宋体"/>
            <w:sz w:val="24"/>
            <w:szCs w:val="24"/>
            <w:lang w:eastAsia="zh-CN"/>
          </w:rPr>
          <w:t xml:space="preserve"> </w:t>
        </w:r>
      </w:ins>
      <w:r w:rsidRPr="001B3CB7">
        <w:rPr>
          <w:rFonts w:ascii="宋体" w:eastAsia="宋体" w:hAnsi="宋体"/>
          <w:sz w:val="24"/>
          <w:szCs w:val="24"/>
          <w:lang w:eastAsia="zh-CN"/>
        </w:rPr>
        <w:t>prediction</w:t>
      </w:r>
      <w:del w:id="54" w:author="朱 威" w:date="2022-12-04T18:58:00Z">
        <w:r w:rsidRPr="001B3CB7" w:rsidDel="007A5A47">
          <w:rPr>
            <w:rFonts w:ascii="宋体" w:eastAsia="宋体" w:hAnsi="宋体"/>
            <w:sz w:val="24"/>
            <w:szCs w:val="24"/>
            <w:lang w:eastAsia="zh-CN"/>
          </w:rPr>
          <w:delText>s</w:delText>
        </w:r>
      </w:del>
      <w:ins w:id="55" w:author="朱 威" w:date="2022-12-04T18:57:00Z">
        <w:r w:rsidR="007A5A47">
          <w:rPr>
            <w:rFonts w:ascii="宋体" w:eastAsia="宋体" w:hAnsi="宋体"/>
            <w:sz w:val="24"/>
            <w:szCs w:val="24"/>
            <w:lang w:eastAsia="zh-CN"/>
          </w:rPr>
          <w:t xml:space="preserve"> (i.e., logits)</w:t>
        </w:r>
      </w:ins>
      <w:ins w:id="56" w:author="朱 威" w:date="2022-12-04T18:58:00Z">
        <w:r w:rsidR="007A5A47">
          <w:rPr>
            <w:rFonts w:ascii="宋体" w:eastAsia="宋体" w:hAnsi="宋体"/>
            <w:sz w:val="24"/>
            <w:szCs w:val="24"/>
            <w:lang w:eastAsia="zh-CN"/>
          </w:rPr>
          <w:t xml:space="preserve"> for each class</w:t>
        </w:r>
      </w:ins>
      <w:r w:rsidRPr="001B3CB7">
        <w:rPr>
          <w:rFonts w:ascii="宋体" w:eastAsia="宋体" w:hAnsi="宋体"/>
          <w:sz w:val="24"/>
          <w:szCs w:val="24"/>
          <w:lang w:eastAsia="zh-CN"/>
        </w:rPr>
        <w:t xml:space="preserve">. Our model was developed using the deep learning framework </w:t>
      </w:r>
      <w:proofErr w:type="spellStart"/>
      <w:r w:rsidRPr="001B3CB7">
        <w:rPr>
          <w:rFonts w:ascii="宋体" w:eastAsia="宋体" w:hAnsi="宋体"/>
          <w:sz w:val="24"/>
          <w:szCs w:val="24"/>
          <w:lang w:eastAsia="zh-CN"/>
        </w:rPr>
        <w:t>PyTorch</w:t>
      </w:r>
      <w:proofErr w:type="spellEnd"/>
      <w:r w:rsidRPr="001B3CB7">
        <w:rPr>
          <w:rFonts w:ascii="宋体" w:eastAsia="宋体" w:hAnsi="宋体"/>
          <w:sz w:val="24"/>
          <w:szCs w:val="24"/>
          <w:lang w:eastAsia="zh-CN"/>
        </w:rPr>
        <w:t>.</w:t>
      </w:r>
    </w:p>
    <w:p w14:paraId="23C03A9E" w14:textId="1FEEE5D9" w:rsidR="00EB1DF2" w:rsidRDefault="00EB3720" w:rsidP="00CC7DF3">
      <w:pPr>
        <w:spacing w:beforeLines="100" w:before="240" w:afterLines="100" w:after="240"/>
        <w:ind w:leftChars="27" w:left="59" w:firstLineChars="185" w:firstLine="444"/>
        <w:jc w:val="both"/>
        <w:rPr>
          <w:rFonts w:ascii="宋体" w:eastAsia="宋体" w:hAnsi="宋体"/>
          <w:sz w:val="24"/>
          <w:szCs w:val="24"/>
          <w:lang w:eastAsia="zh-CN"/>
        </w:rPr>
      </w:pPr>
      <w:r>
        <w:rPr>
          <w:rFonts w:ascii="宋体" w:eastAsia="宋体" w:hAnsi="宋体" w:hint="eastAsia"/>
          <w:sz w:val="24"/>
          <w:szCs w:val="24"/>
          <w:lang w:eastAsia="zh-CN"/>
        </w:rPr>
        <w:t>在本研究</w:t>
      </w:r>
      <w:r w:rsidR="00243071">
        <w:rPr>
          <w:rFonts w:ascii="宋体" w:eastAsia="宋体" w:hAnsi="宋体" w:hint="eastAsia"/>
          <w:sz w:val="24"/>
          <w:szCs w:val="24"/>
          <w:lang w:eastAsia="zh-CN"/>
        </w:rPr>
        <w:t>中，</w:t>
      </w:r>
      <w:r w:rsidR="00EB1DF2" w:rsidRPr="006A04F1">
        <w:rPr>
          <w:rFonts w:ascii="宋体" w:eastAsia="宋体" w:hAnsi="宋体" w:hint="eastAsia"/>
          <w:sz w:val="24"/>
          <w:szCs w:val="24"/>
          <w:lang w:eastAsia="zh-CN"/>
        </w:rPr>
        <w:t>我们也对比了广泛在音频分析领域应用的特征提取</w:t>
      </w:r>
      <w:r w:rsidR="006A04F1">
        <w:rPr>
          <w:rFonts w:ascii="宋体" w:eastAsia="宋体" w:hAnsi="宋体" w:hint="eastAsia"/>
          <w:sz w:val="24"/>
          <w:szCs w:val="24"/>
          <w:lang w:eastAsia="zh-CN"/>
        </w:rPr>
        <w:t>加</w:t>
      </w:r>
      <w:r w:rsidR="00EB1DF2" w:rsidRPr="006A04F1">
        <w:rPr>
          <w:rFonts w:ascii="宋体" w:eastAsia="宋体" w:hAnsi="宋体" w:hint="eastAsia"/>
          <w:sz w:val="24"/>
          <w:szCs w:val="24"/>
          <w:lang w:eastAsia="zh-CN"/>
        </w:rPr>
        <w:t>机器学习分类的方法</w:t>
      </w:r>
      <w:r w:rsidR="00EB1DF2" w:rsidRPr="006A04F1">
        <w:rPr>
          <w:rFonts w:ascii="宋体" w:eastAsia="宋体" w:hAnsi="宋体" w:hint="eastAsia"/>
          <w:sz w:val="28"/>
          <w:szCs w:val="24"/>
          <w:vertAlign w:val="superscript"/>
          <w:lang w:eastAsia="zh-CN"/>
        </w:rPr>
        <w:t>[</w:t>
      </w:r>
      <w:r w:rsidR="006A04F1" w:rsidRPr="006A04F1">
        <w:rPr>
          <w:rFonts w:ascii="宋体" w:eastAsia="宋体" w:hAnsi="宋体" w:hint="eastAsia"/>
          <w:sz w:val="28"/>
          <w:szCs w:val="24"/>
          <w:vertAlign w:val="superscript"/>
          <w:lang w:eastAsia="zh-CN"/>
        </w:rPr>
        <w:t>1</w:t>
      </w:r>
      <w:r w:rsidR="00300341">
        <w:rPr>
          <w:rFonts w:ascii="宋体" w:eastAsia="宋体" w:hAnsi="宋体"/>
          <w:sz w:val="28"/>
          <w:szCs w:val="24"/>
          <w:vertAlign w:val="superscript"/>
          <w:lang w:eastAsia="zh-CN"/>
        </w:rPr>
        <w:t>8</w:t>
      </w:r>
      <w:r w:rsidR="00EB1DF2" w:rsidRPr="006A04F1">
        <w:rPr>
          <w:rFonts w:ascii="宋体" w:eastAsia="宋体" w:hAnsi="宋体" w:hint="eastAsia"/>
          <w:sz w:val="28"/>
          <w:szCs w:val="24"/>
          <w:vertAlign w:val="superscript"/>
          <w:lang w:eastAsia="zh-CN"/>
        </w:rPr>
        <w:t>]</w:t>
      </w:r>
      <w:r w:rsidR="00EB1DF2" w:rsidRPr="006A04F1">
        <w:rPr>
          <w:rFonts w:ascii="宋体" w:eastAsia="宋体" w:hAnsi="宋体" w:hint="eastAsia"/>
          <w:sz w:val="24"/>
          <w:szCs w:val="24"/>
          <w:lang w:eastAsia="zh-CN"/>
        </w:rPr>
        <w:t>，具体步骤如下图：(a)首先对波形数据进行特征提取, 最后每个音频由一个特征向量表示；</w:t>
      </w:r>
      <w:r w:rsid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b</w:t>
      </w:r>
      <w:r w:rsid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特征向量通过机器学习模型得到分类结果。我们采用广泛使用的音频特征：(1)梅尔频率倒谱系数(Mel-Frequency Cepstral Coefficients, MFCC)的均值和方差</w:t>
      </w:r>
      <w:r w:rsid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(2)谱矩心；(3)</w:t>
      </w:r>
      <w:proofErr w:type="gramStart"/>
      <w:r w:rsidR="00EB1DF2" w:rsidRPr="006A04F1">
        <w:rPr>
          <w:rFonts w:ascii="宋体" w:eastAsia="宋体" w:hAnsi="宋体" w:hint="eastAsia"/>
          <w:sz w:val="24"/>
          <w:szCs w:val="24"/>
          <w:lang w:eastAsia="zh-CN"/>
        </w:rPr>
        <w:t>过零率</w:t>
      </w:r>
      <w:proofErr w:type="gramEnd"/>
      <w:r w:rsid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(4)色度特征向量</w:t>
      </w:r>
      <w:r w:rsidR="006A04F1">
        <w:rPr>
          <w:rFonts w:ascii="宋体" w:eastAsia="宋体" w:hAnsi="宋体" w:hint="eastAsia"/>
          <w:sz w:val="24"/>
          <w:szCs w:val="24"/>
          <w:lang w:eastAsia="zh-CN"/>
        </w:rPr>
        <w:t>；</w:t>
      </w:r>
      <w:r w:rsidR="00EB1DF2" w:rsidRPr="006A04F1">
        <w:rPr>
          <w:rFonts w:ascii="宋体" w:eastAsia="宋体" w:hAnsi="宋体" w:hint="eastAsia"/>
          <w:sz w:val="24"/>
          <w:szCs w:val="24"/>
          <w:lang w:eastAsia="zh-CN"/>
        </w:rPr>
        <w:t>(5)频谱截止特征。我们采用目前最强大的机器学习模型</w:t>
      </w:r>
      <w:proofErr w:type="spellStart"/>
      <w:r w:rsidR="00EB1DF2" w:rsidRPr="006A04F1">
        <w:rPr>
          <w:rFonts w:ascii="宋体" w:eastAsia="宋体" w:hAnsi="宋体" w:hint="eastAsia"/>
          <w:sz w:val="24"/>
          <w:szCs w:val="24"/>
          <w:lang w:eastAsia="zh-CN"/>
        </w:rPr>
        <w:t>LightGBM</w:t>
      </w:r>
      <w:proofErr w:type="spellEnd"/>
      <w:r w:rsidR="00EB1DF2" w:rsidRPr="006A04F1">
        <w:rPr>
          <w:rFonts w:ascii="宋体" w:eastAsia="宋体" w:hAnsi="宋体" w:hint="eastAsia"/>
          <w:sz w:val="24"/>
          <w:szCs w:val="24"/>
          <w:lang w:eastAsia="zh-CN"/>
        </w:rPr>
        <w:t xml:space="preserve"> </w:t>
      </w:r>
      <w:r w:rsidR="001F4765">
        <w:rPr>
          <w:rFonts w:ascii="宋体" w:eastAsia="宋体" w:hAnsi="宋体" w:hint="eastAsia"/>
          <w:sz w:val="28"/>
          <w:szCs w:val="24"/>
          <w:vertAlign w:val="superscript"/>
          <w:lang w:eastAsia="zh-CN"/>
        </w:rPr>
        <w:t>[</w:t>
      </w:r>
      <w:r w:rsidR="00DE714B">
        <w:rPr>
          <w:rFonts w:ascii="宋体" w:eastAsia="宋体" w:hAnsi="宋体"/>
          <w:sz w:val="28"/>
          <w:szCs w:val="24"/>
          <w:vertAlign w:val="superscript"/>
          <w:lang w:eastAsia="zh-CN"/>
        </w:rPr>
        <w:t>19</w:t>
      </w:r>
      <w:r w:rsidR="00EB1DF2" w:rsidRPr="001F4765">
        <w:rPr>
          <w:rFonts w:ascii="宋体" w:eastAsia="宋体" w:hAnsi="宋体" w:hint="eastAsia"/>
          <w:sz w:val="28"/>
          <w:szCs w:val="24"/>
          <w:vertAlign w:val="superscript"/>
          <w:lang w:eastAsia="zh-CN"/>
        </w:rPr>
        <w:t>]</w:t>
      </w:r>
      <w:r w:rsidR="00EB1DF2" w:rsidRPr="006A04F1">
        <w:rPr>
          <w:rFonts w:ascii="宋体" w:eastAsia="宋体" w:hAnsi="宋体" w:hint="eastAsia"/>
          <w:sz w:val="24"/>
          <w:szCs w:val="24"/>
          <w:lang w:eastAsia="zh-CN"/>
        </w:rPr>
        <w:t>作为分类器。</w:t>
      </w:r>
    </w:p>
    <w:p w14:paraId="2AF47D51" w14:textId="49F7BEF2" w:rsidR="006655C3" w:rsidRPr="006A04F1" w:rsidRDefault="006655C3" w:rsidP="00CC7DF3">
      <w:pPr>
        <w:spacing w:beforeLines="100" w:before="240" w:afterLines="100" w:after="240"/>
        <w:ind w:leftChars="27" w:left="59" w:firstLineChars="185" w:firstLine="444"/>
        <w:jc w:val="both"/>
        <w:rPr>
          <w:rFonts w:ascii="宋体" w:eastAsia="宋体" w:hAnsi="宋体"/>
          <w:sz w:val="24"/>
          <w:szCs w:val="24"/>
          <w:lang w:eastAsia="zh-CN"/>
        </w:rPr>
      </w:pPr>
      <w:r w:rsidRPr="006655C3">
        <w:rPr>
          <w:rFonts w:ascii="宋体" w:eastAsia="宋体" w:hAnsi="宋体"/>
          <w:sz w:val="24"/>
          <w:szCs w:val="24"/>
          <w:lang w:eastAsia="zh-CN"/>
        </w:rPr>
        <w:t xml:space="preserve">In this study, we also compared the feature extraction and machine learning </w:t>
      </w:r>
      <w:r w:rsidRPr="006655C3">
        <w:rPr>
          <w:rFonts w:ascii="宋体" w:eastAsia="宋体" w:hAnsi="宋体"/>
          <w:sz w:val="24"/>
          <w:szCs w:val="24"/>
          <w:lang w:eastAsia="zh-CN"/>
        </w:rPr>
        <w:lastRenderedPageBreak/>
        <w:t xml:space="preserve">classification method widely applied in the field of audio analysis [18]. The specific steps are as follows: (a) Firstly, feature extraction is performed on the waveform data, and finally each audio is represented by a feature vector; (b) The feature vectors are passed through a machine learning model to obtain the classification result. We employ widely used audio features: (1) mean and variance of Mel-Frequency Cepstral Coefficients (MFCC); (2) spectral centroid; (3) zero-crossing rate; (4) chrominance feature vector; (5) spectrum cutoff feature. We use </w:t>
      </w:r>
      <w:proofErr w:type="spellStart"/>
      <w:r w:rsidRPr="006655C3">
        <w:rPr>
          <w:rFonts w:ascii="宋体" w:eastAsia="宋体" w:hAnsi="宋体"/>
          <w:sz w:val="24"/>
          <w:szCs w:val="24"/>
          <w:lang w:eastAsia="zh-CN"/>
        </w:rPr>
        <w:t>LightGBM</w:t>
      </w:r>
      <w:proofErr w:type="spellEnd"/>
      <w:r w:rsidRPr="006655C3">
        <w:rPr>
          <w:rFonts w:ascii="宋体" w:eastAsia="宋体" w:hAnsi="宋体"/>
          <w:sz w:val="24"/>
          <w:szCs w:val="24"/>
          <w:lang w:eastAsia="zh-CN"/>
        </w:rPr>
        <w:t xml:space="preserve"> [19], </w:t>
      </w:r>
      <w:ins w:id="57" w:author="朱 威" w:date="2022-12-04T18:58:00Z">
        <w:r w:rsidR="007A5A47">
          <w:rPr>
            <w:rFonts w:ascii="宋体" w:eastAsia="宋体" w:hAnsi="宋体"/>
            <w:sz w:val="24"/>
            <w:szCs w:val="24"/>
            <w:lang w:eastAsia="zh-CN"/>
          </w:rPr>
          <w:t>one of</w:t>
        </w:r>
      </w:ins>
      <w:ins w:id="58" w:author="朱 威" w:date="2022-12-04T18:59:00Z">
        <w:r w:rsidR="007A5A47">
          <w:rPr>
            <w:rFonts w:ascii="宋体" w:eastAsia="宋体" w:hAnsi="宋体"/>
            <w:sz w:val="24"/>
            <w:szCs w:val="24"/>
            <w:lang w:eastAsia="zh-CN"/>
          </w:rPr>
          <w:t xml:space="preserve"> </w:t>
        </w:r>
      </w:ins>
      <w:r w:rsidRPr="006655C3">
        <w:rPr>
          <w:rFonts w:ascii="宋体" w:eastAsia="宋体" w:hAnsi="宋体"/>
          <w:sz w:val="24"/>
          <w:szCs w:val="24"/>
          <w:lang w:eastAsia="zh-CN"/>
        </w:rPr>
        <w:t xml:space="preserve">the most powerful machine learning </w:t>
      </w:r>
      <w:proofErr w:type="gramStart"/>
      <w:r w:rsidRPr="006655C3">
        <w:rPr>
          <w:rFonts w:ascii="宋体" w:eastAsia="宋体" w:hAnsi="宋体"/>
          <w:sz w:val="24"/>
          <w:szCs w:val="24"/>
          <w:lang w:eastAsia="zh-CN"/>
        </w:rPr>
        <w:t>model</w:t>
      </w:r>
      <w:proofErr w:type="gramEnd"/>
      <w:r w:rsidRPr="006655C3">
        <w:rPr>
          <w:rFonts w:ascii="宋体" w:eastAsia="宋体" w:hAnsi="宋体"/>
          <w:sz w:val="24"/>
          <w:szCs w:val="24"/>
          <w:lang w:eastAsia="zh-CN"/>
        </w:rPr>
        <w:t>, as a classifier.</w:t>
      </w:r>
    </w:p>
    <w:p w14:paraId="20958010" w14:textId="2631DFAB" w:rsidR="00EB1DF2" w:rsidRDefault="00EB1DF2" w:rsidP="00CC7DF3">
      <w:pPr>
        <w:spacing w:beforeLines="100" w:before="240" w:afterLines="100" w:after="240"/>
        <w:ind w:leftChars="27" w:left="59" w:firstLineChars="185" w:firstLine="444"/>
        <w:jc w:val="both"/>
        <w:rPr>
          <w:rFonts w:ascii="宋体" w:eastAsia="宋体" w:hAnsi="宋体"/>
          <w:sz w:val="24"/>
          <w:szCs w:val="24"/>
          <w:lang w:eastAsia="zh-CN"/>
        </w:rPr>
      </w:pPr>
      <w:r w:rsidRPr="006A04F1">
        <w:rPr>
          <w:rFonts w:ascii="宋体" w:eastAsia="宋体" w:hAnsi="宋体" w:hint="eastAsia"/>
          <w:sz w:val="24"/>
          <w:szCs w:val="24"/>
          <w:lang w:eastAsia="zh-CN"/>
        </w:rPr>
        <w:t>相对于基于深度学习的模型，基于特征提取的机器学习模型依托于音频分析文献积累的经验，</w:t>
      </w:r>
      <w:r w:rsidRPr="00CC332E">
        <w:rPr>
          <w:rFonts w:ascii="宋体" w:eastAsia="宋体" w:hAnsi="宋体" w:hint="eastAsia"/>
          <w:sz w:val="24"/>
          <w:szCs w:val="24"/>
          <w:lang w:eastAsia="zh-CN"/>
        </w:rPr>
        <w:t>进行</w:t>
      </w:r>
      <w:r w:rsidRPr="006A04F1">
        <w:rPr>
          <w:rFonts w:ascii="宋体" w:eastAsia="宋体" w:hAnsi="宋体" w:hint="eastAsia"/>
          <w:sz w:val="24"/>
          <w:szCs w:val="24"/>
          <w:lang w:eastAsia="zh-CN"/>
        </w:rPr>
        <w:t>各种约定俗成的特征量的提取。这类方法在深度学习普及之前较为常见。其本身也具有推理效率高的优势。但是，其特征提取过程侧重于对波形的整体统计特性的挖掘，会损失一些细粒度的特性，且哪些特征对特定任务有效也是需要大量特征工程工作。对比之下，由于深度卷积网路具有强大的自动特征提取能力，所以其能够在各类音频任务上获得更优的表现。</w:t>
      </w:r>
    </w:p>
    <w:p w14:paraId="625E620F" w14:textId="79103C87" w:rsidR="00B724D5" w:rsidRDefault="00B724D5" w:rsidP="00CC7DF3">
      <w:pPr>
        <w:spacing w:beforeLines="100" w:before="240" w:afterLines="100" w:after="240"/>
        <w:ind w:leftChars="27" w:left="59" w:firstLineChars="185" w:firstLine="407"/>
        <w:jc w:val="both"/>
        <w:rPr>
          <w:lang w:eastAsia="zh-CN"/>
        </w:rPr>
      </w:pPr>
      <w:r w:rsidRPr="00B724D5">
        <w:rPr>
          <w:lang w:eastAsia="zh-CN"/>
        </w:rPr>
        <w:t>In contrast to deep learning-based models, feature extraction-based machine learning models rely on the accumulated experience of audio analysis literature to extract various conventional features. Prior to the advent of deep learning, this type of approach was common. Additionally, it has high inference efficiency. While the feature extraction process is focused on mining the overall statistical characteristics of the waveform, it will lose some fine-grained features, and it also requires a lot of engineering to identify which features are effective for specific tasks. Deep convolution networks, on the other hand, achieve superior performance on audio tasks due to their ability to automatically extract features.</w:t>
      </w:r>
    </w:p>
    <w:p w14:paraId="225EB64A" w14:textId="77777777" w:rsidR="00B12F32" w:rsidRDefault="00B12F32" w:rsidP="00CC7DF3">
      <w:pPr>
        <w:spacing w:beforeLines="100" w:before="240" w:afterLines="100" w:after="240"/>
        <w:rPr>
          <w:rStyle w:val="fontstyle01"/>
          <w:rFonts w:hint="eastAsia"/>
          <w:lang w:eastAsia="zh-CN"/>
        </w:rPr>
      </w:pPr>
    </w:p>
    <w:p w14:paraId="2683EB82" w14:textId="77777777" w:rsidR="00B12F32" w:rsidRDefault="00B12F32" w:rsidP="00CC7DF3">
      <w:pPr>
        <w:spacing w:beforeLines="100" w:before="240" w:afterLines="100" w:after="240"/>
        <w:rPr>
          <w:rStyle w:val="fontstyle01"/>
          <w:rFonts w:hint="eastAsia"/>
        </w:rPr>
      </w:pPr>
      <w:r w:rsidRPr="0004146A">
        <w:rPr>
          <w:rStyle w:val="fontstyle01"/>
          <w:noProof/>
          <w:lang w:eastAsia="zh-CN"/>
        </w:rPr>
        <w:drawing>
          <wp:inline distT="0" distB="0" distL="0" distR="0" wp14:anchorId="52636477" wp14:editId="4A120491">
            <wp:extent cx="5274310" cy="3199765"/>
            <wp:effectExtent l="0" t="0" r="2540"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199765"/>
                    </a:xfrm>
                    <a:prstGeom prst="rect">
                      <a:avLst/>
                    </a:prstGeom>
                  </pic:spPr>
                </pic:pic>
              </a:graphicData>
            </a:graphic>
          </wp:inline>
        </w:drawing>
      </w:r>
    </w:p>
    <w:p w14:paraId="2DEE9DAA" w14:textId="5870DCF0" w:rsidR="00B12F32" w:rsidRPr="001F4765" w:rsidRDefault="00B12F32" w:rsidP="00CC7DF3">
      <w:pPr>
        <w:spacing w:beforeLines="100" w:before="240" w:afterLines="100" w:after="240"/>
        <w:ind w:leftChars="966" w:left="2125"/>
        <w:rPr>
          <w:rStyle w:val="fontstyle01"/>
          <w:rFonts w:asciiTheme="minorEastAsia" w:hAnsiTheme="minorEastAsia"/>
          <w:sz w:val="21"/>
          <w:lang w:eastAsia="zh-CN"/>
        </w:rPr>
      </w:pPr>
      <w:r w:rsidRPr="001F4765">
        <w:rPr>
          <w:rStyle w:val="fontstyle01"/>
          <w:rFonts w:asciiTheme="minorEastAsia" w:hAnsiTheme="minorEastAsia" w:hint="eastAsia"/>
          <w:sz w:val="21"/>
          <w:lang w:eastAsia="zh-CN"/>
        </w:rPr>
        <w:t>图</w:t>
      </w:r>
      <w:r w:rsidR="009808FE">
        <w:rPr>
          <w:rStyle w:val="fontstyle01"/>
          <w:rFonts w:asciiTheme="minorEastAsia" w:hAnsiTheme="minorEastAsia" w:hint="eastAsia"/>
          <w:sz w:val="21"/>
          <w:lang w:eastAsia="zh-CN"/>
        </w:rPr>
        <w:t>9</w:t>
      </w:r>
      <w:r w:rsidRPr="001F4765">
        <w:rPr>
          <w:rStyle w:val="fontstyle01"/>
          <w:rFonts w:asciiTheme="minorEastAsia" w:hAnsiTheme="minorEastAsia"/>
          <w:sz w:val="21"/>
          <w:lang w:eastAsia="zh-CN"/>
        </w:rPr>
        <w:t xml:space="preserve">. </w:t>
      </w:r>
      <w:r w:rsidRPr="001F4765">
        <w:rPr>
          <w:rStyle w:val="fontstyle01"/>
          <w:rFonts w:asciiTheme="minorEastAsia" w:hAnsiTheme="minorEastAsia" w:hint="eastAsia"/>
          <w:sz w:val="21"/>
          <w:lang w:eastAsia="zh-CN"/>
        </w:rPr>
        <w:t>基于谱图与卷积神经网络的咳嗽音分类模型框架</w:t>
      </w:r>
      <w:r w:rsidR="008B3E7E" w:rsidRPr="008B3E7E">
        <w:rPr>
          <w:rStyle w:val="fontstyle01"/>
          <w:rFonts w:asciiTheme="minorEastAsia" w:hAnsiTheme="minorEastAsia"/>
          <w:sz w:val="21"/>
          <w:lang w:eastAsia="zh-CN"/>
        </w:rPr>
        <w:t>Figure 9. framework of cough sound classification model based on spectrogram and convolutional neural network</w:t>
      </w:r>
    </w:p>
    <w:p w14:paraId="36234884" w14:textId="77777777" w:rsidR="00B12F32" w:rsidRDefault="00B12F32" w:rsidP="00CC7DF3">
      <w:pPr>
        <w:spacing w:beforeLines="100" w:before="240" w:afterLines="100" w:after="240"/>
        <w:rPr>
          <w:rStyle w:val="fontstyle01"/>
          <w:rFonts w:hint="eastAsia"/>
          <w:lang w:eastAsia="zh-CN"/>
        </w:rPr>
      </w:pPr>
    </w:p>
    <w:p w14:paraId="02A1CDEB" w14:textId="15AC8C70" w:rsidR="00B12F32" w:rsidRDefault="00B12F32" w:rsidP="00CC7DF3">
      <w:pPr>
        <w:spacing w:beforeLines="100" w:before="240" w:afterLines="100" w:after="240"/>
        <w:rPr>
          <w:rStyle w:val="fontstyle01"/>
          <w:rFonts w:hint="eastAsia"/>
        </w:rPr>
      </w:pPr>
      <w:r w:rsidRPr="00AE0983">
        <w:rPr>
          <w:rStyle w:val="fontstyle01"/>
          <w:noProof/>
          <w:lang w:eastAsia="zh-CN"/>
        </w:rPr>
        <w:lastRenderedPageBreak/>
        <w:drawing>
          <wp:inline distT="0" distB="0" distL="0" distR="0" wp14:anchorId="304618A0" wp14:editId="0C2B85D3">
            <wp:extent cx="5274310" cy="1411605"/>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411605"/>
                    </a:xfrm>
                    <a:prstGeom prst="rect">
                      <a:avLst/>
                    </a:prstGeom>
                  </pic:spPr>
                </pic:pic>
              </a:graphicData>
            </a:graphic>
          </wp:inline>
        </w:drawing>
      </w:r>
    </w:p>
    <w:p w14:paraId="17947264" w14:textId="34F527AB" w:rsidR="008B3E7E" w:rsidRDefault="008B3E7E" w:rsidP="00CC7DF3">
      <w:pPr>
        <w:spacing w:beforeLines="100" w:before="240" w:afterLines="100" w:after="240"/>
        <w:rPr>
          <w:rStyle w:val="fontstyle01"/>
          <w:rFonts w:hint="eastAsia"/>
        </w:rPr>
      </w:pPr>
    </w:p>
    <w:p w14:paraId="3BFF8D95" w14:textId="018D847E" w:rsidR="008B3E7E" w:rsidRDefault="008B3E7E" w:rsidP="00CC7DF3">
      <w:pPr>
        <w:spacing w:beforeLines="100" w:before="240" w:afterLines="100" w:after="240"/>
        <w:rPr>
          <w:rStyle w:val="fontstyle01"/>
          <w:rFonts w:hint="eastAsia"/>
        </w:rPr>
      </w:pPr>
      <w:r>
        <w:rPr>
          <w:rStyle w:val="fontstyle01"/>
          <w:rFonts w:hint="eastAsia"/>
          <w:noProof/>
        </w:rPr>
        <w:drawing>
          <wp:inline distT="0" distB="0" distL="0" distR="0" wp14:anchorId="0D227A69" wp14:editId="0B71EBFF">
            <wp:extent cx="5485958" cy="1262096"/>
            <wp:effectExtent l="0" t="0" r="63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61699" cy="1279521"/>
                    </a:xfrm>
                    <a:prstGeom prst="rect">
                      <a:avLst/>
                    </a:prstGeom>
                    <a:noFill/>
                  </pic:spPr>
                </pic:pic>
              </a:graphicData>
            </a:graphic>
          </wp:inline>
        </w:drawing>
      </w:r>
    </w:p>
    <w:p w14:paraId="2A0FA223" w14:textId="77777777" w:rsidR="008B3E7E" w:rsidRPr="00AE0983" w:rsidRDefault="008B3E7E" w:rsidP="00CC7DF3">
      <w:pPr>
        <w:spacing w:beforeLines="100" w:before="240" w:afterLines="100" w:after="240"/>
        <w:rPr>
          <w:rStyle w:val="fontstyle01"/>
          <w:rFonts w:hint="eastAsia"/>
        </w:rPr>
      </w:pPr>
    </w:p>
    <w:p w14:paraId="14655B4F" w14:textId="5BE1D1F4" w:rsidR="004B7F55" w:rsidRDefault="00B12F32" w:rsidP="00CC7DF3">
      <w:pPr>
        <w:spacing w:beforeLines="100" w:before="240" w:afterLines="100" w:after="240"/>
        <w:ind w:leftChars="966" w:left="2125"/>
        <w:rPr>
          <w:rStyle w:val="fontstyle01"/>
          <w:rFonts w:asciiTheme="minorEastAsia" w:hAnsiTheme="minorEastAsia"/>
          <w:sz w:val="21"/>
          <w:lang w:eastAsia="zh-CN"/>
        </w:rPr>
      </w:pPr>
      <w:r w:rsidRPr="001F4765">
        <w:rPr>
          <w:rStyle w:val="fontstyle01"/>
          <w:rFonts w:asciiTheme="minorEastAsia" w:hAnsiTheme="minorEastAsia" w:hint="eastAsia"/>
          <w:sz w:val="21"/>
          <w:lang w:eastAsia="zh-CN"/>
        </w:rPr>
        <w:t>图</w:t>
      </w:r>
      <w:r w:rsidR="009808FE">
        <w:rPr>
          <w:rStyle w:val="fontstyle01"/>
          <w:rFonts w:asciiTheme="minorEastAsia" w:hAnsiTheme="minorEastAsia" w:hint="eastAsia"/>
          <w:sz w:val="21"/>
          <w:lang w:eastAsia="zh-CN"/>
        </w:rPr>
        <w:t>10</w:t>
      </w:r>
      <w:r w:rsidRPr="001F4765">
        <w:rPr>
          <w:rStyle w:val="fontstyle01"/>
          <w:rFonts w:asciiTheme="minorEastAsia" w:hAnsiTheme="minorEastAsia"/>
          <w:sz w:val="21"/>
          <w:lang w:eastAsia="zh-CN"/>
        </w:rPr>
        <w:t xml:space="preserve">. </w:t>
      </w:r>
      <w:r w:rsidRPr="001F4765">
        <w:rPr>
          <w:rStyle w:val="fontstyle01"/>
          <w:rFonts w:asciiTheme="minorEastAsia" w:hAnsiTheme="minorEastAsia" w:hint="eastAsia"/>
          <w:sz w:val="21"/>
          <w:lang w:eastAsia="zh-CN"/>
        </w:rPr>
        <w:t>基于音频特征提取的机器学习模型</w:t>
      </w:r>
    </w:p>
    <w:p w14:paraId="01407142" w14:textId="3B2CF1AD" w:rsidR="008119A5" w:rsidRDefault="008119A5" w:rsidP="00CC7DF3">
      <w:pPr>
        <w:spacing w:beforeLines="100" w:before="240" w:afterLines="100" w:after="240"/>
        <w:ind w:leftChars="966" w:left="2125"/>
        <w:rPr>
          <w:rStyle w:val="fontstyle01"/>
          <w:rFonts w:asciiTheme="minorEastAsia" w:hAnsiTheme="minorEastAsia"/>
          <w:sz w:val="21"/>
          <w:lang w:eastAsia="zh-CN"/>
        </w:rPr>
      </w:pPr>
      <w:r w:rsidRPr="008119A5">
        <w:rPr>
          <w:rStyle w:val="fontstyle01"/>
          <w:rFonts w:asciiTheme="minorEastAsia" w:hAnsiTheme="minorEastAsia"/>
          <w:sz w:val="21"/>
          <w:lang w:eastAsia="zh-CN"/>
        </w:rPr>
        <w:t>Figure 10. Machine learning model based on audio feature extraction</w:t>
      </w:r>
    </w:p>
    <w:p w14:paraId="0F6C9C41" w14:textId="33530682" w:rsidR="000E444E" w:rsidRDefault="000E444E" w:rsidP="00CC7DF3">
      <w:pPr>
        <w:spacing w:beforeLines="100" w:before="240" w:afterLines="100" w:after="240"/>
        <w:ind w:left="154" w:right="6481"/>
        <w:jc w:val="both"/>
        <w:outlineLvl w:val="0"/>
        <w:rPr>
          <w:rFonts w:ascii="Times New Roman" w:eastAsia="Times New Roman" w:hAnsi="Times New Roman" w:cs="Times New Roman"/>
          <w:sz w:val="30"/>
          <w:szCs w:val="30"/>
          <w:lang w:eastAsia="zh-CN"/>
        </w:rPr>
      </w:pPr>
      <w:bookmarkStart w:id="59" w:name="_Toc119066539"/>
      <w:r>
        <w:rPr>
          <w:rFonts w:ascii="Times New Roman" w:eastAsia="Times New Roman" w:hAnsi="Times New Roman" w:cs="Times New Roman"/>
          <w:b/>
          <w:bCs/>
          <w:sz w:val="30"/>
          <w:szCs w:val="30"/>
          <w:lang w:eastAsia="zh-CN"/>
        </w:rPr>
        <w:t>3.4</w:t>
      </w:r>
      <w:r w:rsidRPr="001067B2">
        <w:rPr>
          <w:rFonts w:ascii="宋体" w:eastAsia="宋体" w:hAnsi="宋体" w:cs="宋体" w:hint="eastAsia"/>
          <w:b/>
          <w:spacing w:val="1"/>
          <w:sz w:val="30"/>
          <w:szCs w:val="30"/>
          <w:lang w:eastAsia="zh-CN"/>
        </w:rPr>
        <w:t>模型</w:t>
      </w:r>
      <w:r>
        <w:rPr>
          <w:rFonts w:ascii="宋体" w:eastAsia="宋体" w:hAnsi="宋体" w:cs="宋体" w:hint="eastAsia"/>
          <w:b/>
          <w:bCs/>
          <w:spacing w:val="-1"/>
          <w:sz w:val="30"/>
          <w:szCs w:val="30"/>
          <w:lang w:eastAsia="zh-CN"/>
        </w:rPr>
        <w:t>主干</w:t>
      </w:r>
      <w:bookmarkEnd w:id="59"/>
      <w:r w:rsidR="008119A5" w:rsidRPr="008119A5">
        <w:rPr>
          <w:rFonts w:ascii="宋体" w:eastAsia="宋体" w:hAnsi="宋体" w:cs="宋体"/>
          <w:b/>
          <w:bCs/>
          <w:spacing w:val="-1"/>
          <w:sz w:val="30"/>
          <w:szCs w:val="30"/>
          <w:lang w:eastAsia="zh-CN"/>
        </w:rPr>
        <w:t>ALGORITHMIC SKELETON</w:t>
      </w:r>
    </w:p>
    <w:p w14:paraId="54B316B8" w14:textId="77777777" w:rsidR="0049314B" w:rsidRDefault="0049314B" w:rsidP="00CC7DF3">
      <w:pPr>
        <w:spacing w:beforeLines="100" w:before="240" w:afterLines="100" w:after="240"/>
        <w:rPr>
          <w:rStyle w:val="fontstyle01"/>
          <w:rFonts w:asciiTheme="minorEastAsia" w:hAnsiTheme="minorEastAsia"/>
          <w:sz w:val="21"/>
          <w:lang w:eastAsia="zh-CN"/>
        </w:rPr>
      </w:pPr>
    </w:p>
    <w:p w14:paraId="757B7804" w14:textId="06D34134" w:rsidR="00342147" w:rsidRDefault="00EB3720" w:rsidP="00CC7DF3">
      <w:pPr>
        <w:spacing w:beforeLines="100" w:before="240" w:afterLines="100" w:after="240"/>
        <w:ind w:leftChars="27" w:left="59" w:firstLineChars="185" w:firstLine="444"/>
        <w:jc w:val="both"/>
        <w:rPr>
          <w:sz w:val="24"/>
          <w:szCs w:val="24"/>
          <w:lang w:eastAsia="zh-CN"/>
        </w:rPr>
      </w:pPr>
      <w:r>
        <w:rPr>
          <w:rFonts w:hint="eastAsia"/>
          <w:sz w:val="24"/>
          <w:szCs w:val="24"/>
          <w:lang w:eastAsia="zh-CN"/>
        </w:rPr>
        <w:t>在</w:t>
      </w:r>
      <w:r w:rsidR="00342147" w:rsidRPr="009808FE">
        <w:rPr>
          <w:rFonts w:hint="eastAsia"/>
          <w:sz w:val="24"/>
          <w:szCs w:val="24"/>
          <w:lang w:eastAsia="zh-CN"/>
        </w:rPr>
        <w:t>本研究中</w:t>
      </w:r>
      <w:r>
        <w:rPr>
          <w:rFonts w:hint="eastAsia"/>
          <w:sz w:val="24"/>
          <w:szCs w:val="24"/>
          <w:lang w:eastAsia="zh-CN"/>
        </w:rPr>
        <w:t>，</w:t>
      </w:r>
      <w:r w:rsidR="00342147" w:rsidRPr="009808FE">
        <w:rPr>
          <w:rFonts w:hint="eastAsia"/>
          <w:sz w:val="24"/>
          <w:szCs w:val="24"/>
          <w:lang w:eastAsia="zh-CN"/>
        </w:rPr>
        <w:t>我们采用卷积神经网络</w:t>
      </w:r>
      <w:r w:rsidR="00342147" w:rsidRPr="009808FE">
        <w:rPr>
          <w:rFonts w:hint="eastAsia"/>
          <w:sz w:val="28"/>
          <w:szCs w:val="24"/>
          <w:vertAlign w:val="superscript"/>
          <w:lang w:eastAsia="zh-CN"/>
        </w:rPr>
        <w:t>[</w:t>
      </w:r>
      <w:r w:rsidR="009808FE" w:rsidRPr="009808FE">
        <w:rPr>
          <w:rFonts w:hint="eastAsia"/>
          <w:sz w:val="28"/>
          <w:szCs w:val="24"/>
          <w:vertAlign w:val="superscript"/>
          <w:lang w:eastAsia="zh-CN"/>
        </w:rPr>
        <w:t>2</w:t>
      </w:r>
      <w:r w:rsidR="00DE714B">
        <w:rPr>
          <w:sz w:val="28"/>
          <w:szCs w:val="24"/>
          <w:vertAlign w:val="superscript"/>
          <w:lang w:eastAsia="zh-CN"/>
        </w:rPr>
        <w:t>0</w:t>
      </w:r>
      <w:r w:rsidR="00342147" w:rsidRPr="009808FE">
        <w:rPr>
          <w:rFonts w:hint="eastAsia"/>
          <w:sz w:val="28"/>
          <w:szCs w:val="24"/>
          <w:vertAlign w:val="superscript"/>
          <w:lang w:eastAsia="zh-CN"/>
        </w:rPr>
        <w:t>]</w:t>
      </w:r>
      <w:r w:rsidR="00342147" w:rsidRPr="009808FE">
        <w:rPr>
          <w:rFonts w:hint="eastAsia"/>
          <w:sz w:val="24"/>
          <w:szCs w:val="24"/>
          <w:lang w:eastAsia="zh-CN"/>
        </w:rPr>
        <w:t>从梅尔频谱</w:t>
      </w:r>
      <w:r w:rsidR="009808FE">
        <w:rPr>
          <w:rFonts w:hint="eastAsia"/>
          <w:sz w:val="24"/>
          <w:szCs w:val="24"/>
          <w:lang w:eastAsia="zh-CN"/>
        </w:rPr>
        <w:t>图中提取特征。卷积网络的主干由多个卷积层，激活函数和池化层组成，</w:t>
      </w:r>
      <w:r w:rsidR="00342147" w:rsidRPr="009808FE">
        <w:rPr>
          <w:rFonts w:hint="eastAsia"/>
          <w:sz w:val="24"/>
          <w:szCs w:val="24"/>
          <w:lang w:eastAsia="zh-CN"/>
        </w:rPr>
        <w:t>卷积层可以产生一组平行的特征图，它通过在输入图像上</w:t>
      </w:r>
      <w:ins w:id="60" w:author="朱 威" w:date="2022-12-04T19:02:00Z">
        <w:r w:rsidR="007A5A47">
          <w:rPr>
            <w:rFonts w:hint="eastAsia"/>
            <w:sz w:val="24"/>
            <w:szCs w:val="24"/>
            <w:lang w:eastAsia="zh-CN"/>
          </w:rPr>
          <w:t>进行不同的卷积操作得到。</w:t>
        </w:r>
      </w:ins>
      <w:del w:id="61" w:author="朱 威" w:date="2022-12-04T19:02:00Z">
        <w:r w:rsidR="00342147" w:rsidRPr="009808FE" w:rsidDel="007A5A47">
          <w:rPr>
            <w:rFonts w:hint="eastAsia"/>
            <w:sz w:val="24"/>
            <w:szCs w:val="24"/>
            <w:lang w:eastAsia="zh-CN"/>
          </w:rPr>
          <w:delText>滑动不同的卷积核并执行一定的运算而组成。此外，在每一个滑动的位置上，卷积核与输入图像之间会执行一个元素对应乘积并求和的运算</w:delText>
        </w:r>
        <w:r w:rsidDel="007A5A47">
          <w:rPr>
            <w:rFonts w:hint="eastAsia"/>
            <w:sz w:val="24"/>
            <w:szCs w:val="24"/>
            <w:lang w:eastAsia="zh-CN"/>
          </w:rPr>
          <w:delText>，</w:delText>
        </w:r>
        <w:r w:rsidR="00342147" w:rsidRPr="009808FE" w:rsidDel="007A5A47">
          <w:rPr>
            <w:rFonts w:hint="eastAsia"/>
            <w:sz w:val="24"/>
            <w:szCs w:val="24"/>
            <w:lang w:eastAsia="zh-CN"/>
          </w:rPr>
          <w:delText>以将感受野内的信息投影到特征图中的一个元素</w:delText>
        </w:r>
      </w:del>
      <w:r w:rsidR="00342147" w:rsidRPr="009808FE">
        <w:rPr>
          <w:rFonts w:hint="eastAsia"/>
          <w:sz w:val="24"/>
          <w:szCs w:val="24"/>
          <w:lang w:eastAsia="zh-CN"/>
        </w:rPr>
        <w:t>。</w:t>
      </w:r>
      <w:ins w:id="62" w:author="朱 威" w:date="2022-12-04T19:02:00Z">
        <w:r w:rsidR="007A5A47">
          <w:rPr>
            <w:rFonts w:hint="eastAsia"/>
            <w:sz w:val="24"/>
            <w:szCs w:val="24"/>
            <w:lang w:eastAsia="zh-CN"/>
          </w:rPr>
          <w:t>卷积操作具有有效的特征提取能力，其组成的卷积网络</w:t>
        </w:r>
      </w:ins>
      <w:ins w:id="63" w:author="朱 威" w:date="2022-12-04T19:03:00Z">
        <w:r w:rsidR="007A5A47">
          <w:rPr>
            <w:rFonts w:hint="eastAsia"/>
            <w:sz w:val="24"/>
            <w:szCs w:val="24"/>
            <w:lang w:eastAsia="zh-CN"/>
          </w:rPr>
          <w:t>可以在不同的深度抽取图像的各个不同粒度的特征。</w:t>
        </w:r>
      </w:ins>
      <w:r w:rsidR="00342147" w:rsidRPr="009808FE">
        <w:rPr>
          <w:rFonts w:hint="eastAsia"/>
          <w:sz w:val="24"/>
          <w:szCs w:val="24"/>
          <w:lang w:eastAsia="zh-CN"/>
        </w:rPr>
        <w:t>卷积神经网络在大型图像处理任务上获得了巨大成功</w:t>
      </w:r>
      <w:r w:rsidR="00342147" w:rsidRPr="009808FE">
        <w:rPr>
          <w:rFonts w:hint="eastAsia"/>
          <w:sz w:val="24"/>
          <w:szCs w:val="24"/>
          <w:vertAlign w:val="superscript"/>
          <w:lang w:eastAsia="zh-CN"/>
        </w:rPr>
        <w:t>[</w:t>
      </w:r>
      <w:r w:rsidR="009808FE" w:rsidRPr="009808FE">
        <w:rPr>
          <w:rFonts w:hint="eastAsia"/>
          <w:sz w:val="24"/>
          <w:szCs w:val="24"/>
          <w:vertAlign w:val="superscript"/>
          <w:lang w:eastAsia="zh-CN"/>
        </w:rPr>
        <w:t>2</w:t>
      </w:r>
      <w:r w:rsidR="00DE714B">
        <w:rPr>
          <w:sz w:val="24"/>
          <w:szCs w:val="24"/>
          <w:vertAlign w:val="superscript"/>
          <w:lang w:eastAsia="zh-CN"/>
        </w:rPr>
        <w:t>1</w:t>
      </w:r>
      <w:r w:rsidR="00342147" w:rsidRPr="009808FE">
        <w:rPr>
          <w:rFonts w:hint="eastAsia"/>
          <w:sz w:val="24"/>
          <w:szCs w:val="24"/>
          <w:vertAlign w:val="superscript"/>
          <w:lang w:eastAsia="zh-CN"/>
        </w:rPr>
        <w:t>]</w:t>
      </w:r>
      <w:r w:rsidR="00342147" w:rsidRPr="009808FE">
        <w:rPr>
          <w:rFonts w:hint="eastAsia"/>
          <w:sz w:val="24"/>
          <w:szCs w:val="24"/>
          <w:lang w:eastAsia="zh-CN"/>
        </w:rPr>
        <w:t>，并引领了第二次人工智能浪潮。</w:t>
      </w:r>
    </w:p>
    <w:p w14:paraId="54975DE4" w14:textId="7F8F2E68" w:rsidR="001548D1" w:rsidRDefault="001548D1" w:rsidP="00CC7DF3">
      <w:pPr>
        <w:spacing w:beforeLines="100" w:before="240" w:afterLines="100" w:after="240"/>
        <w:ind w:leftChars="27" w:left="59" w:firstLineChars="185" w:firstLine="444"/>
        <w:jc w:val="both"/>
        <w:rPr>
          <w:sz w:val="24"/>
          <w:szCs w:val="24"/>
          <w:lang w:eastAsia="zh-CN"/>
        </w:rPr>
      </w:pPr>
      <w:r w:rsidRPr="001548D1">
        <w:rPr>
          <w:sz w:val="24"/>
          <w:szCs w:val="24"/>
          <w:lang w:eastAsia="zh-CN"/>
        </w:rPr>
        <w:t xml:space="preserve">In this study, we employed a convolutional neural network [20] to extract features from the MEL spectrogram. The backbone of a convolutional network consists of multiple convolutional layers, activation functions, and pooling layers. </w:t>
      </w:r>
      <w:ins w:id="64" w:author="朱 威" w:date="2022-12-04T19:03:00Z">
        <w:r w:rsidR="007A5A47">
          <w:rPr>
            <w:sz w:val="24"/>
            <w:szCs w:val="24"/>
            <w:lang w:eastAsia="zh-CN"/>
          </w:rPr>
          <w:t>C</w:t>
        </w:r>
        <w:r w:rsidR="007A5A47">
          <w:rPr>
            <w:rFonts w:hint="eastAsia"/>
            <w:sz w:val="24"/>
            <w:szCs w:val="24"/>
            <w:lang w:eastAsia="zh-CN"/>
          </w:rPr>
          <w:t>onvolutional</w:t>
        </w:r>
        <w:r w:rsidR="007A5A47">
          <w:rPr>
            <w:sz w:val="24"/>
            <w:szCs w:val="24"/>
            <w:lang w:eastAsia="zh-CN"/>
          </w:rPr>
          <w:t xml:space="preserve"> layers can produce a set </w:t>
        </w:r>
      </w:ins>
      <w:ins w:id="65" w:author="朱 威" w:date="2022-12-04T19:04:00Z">
        <w:r w:rsidR="007A5A47">
          <w:rPr>
            <w:sz w:val="24"/>
            <w:szCs w:val="24"/>
            <w:lang w:eastAsia="zh-CN"/>
          </w:rPr>
          <w:t>of parallel feature maps by using different convolutional kernels. Thus, it can extract meaningful features for the task at</w:t>
        </w:r>
      </w:ins>
      <w:ins w:id="66" w:author="朱 威" w:date="2022-12-04T19:05:00Z">
        <w:r w:rsidR="007A5A47">
          <w:rPr>
            <w:sz w:val="24"/>
            <w:szCs w:val="24"/>
            <w:lang w:eastAsia="zh-CN"/>
          </w:rPr>
          <w:t xml:space="preserve"> hand. Convolutional layers at different depth can extract features of different </w:t>
        </w:r>
        <w:proofErr w:type="spellStart"/>
        <w:r w:rsidR="007A5A47">
          <w:rPr>
            <w:sz w:val="24"/>
            <w:szCs w:val="24"/>
            <w:lang w:eastAsia="zh-CN"/>
          </w:rPr>
          <w:t>gradu</w:t>
        </w:r>
      </w:ins>
      <w:ins w:id="67" w:author="朱 威" w:date="2022-12-04T19:06:00Z">
        <w:r w:rsidR="007A5A47">
          <w:rPr>
            <w:sz w:val="24"/>
            <w:szCs w:val="24"/>
            <w:lang w:eastAsia="zh-CN"/>
          </w:rPr>
          <w:t>larity</w:t>
        </w:r>
        <w:proofErr w:type="spellEnd"/>
        <w:r w:rsidR="007A5A47">
          <w:rPr>
            <w:sz w:val="24"/>
            <w:szCs w:val="24"/>
            <w:lang w:eastAsia="zh-CN"/>
          </w:rPr>
          <w:t xml:space="preserve">. </w:t>
        </w:r>
      </w:ins>
      <w:del w:id="68" w:author="朱 威" w:date="2022-12-04T19:03:00Z">
        <w:r w:rsidRPr="001548D1" w:rsidDel="007A5A47">
          <w:rPr>
            <w:sz w:val="24"/>
            <w:szCs w:val="24"/>
            <w:lang w:eastAsia="zh-CN"/>
          </w:rPr>
          <w:delText xml:space="preserve">Convolutional layers can produce a set of parallel feature maps, which are </w:delText>
        </w:r>
      </w:del>
      <w:del w:id="69" w:author="朱 威" w:date="2022-12-04T19:00:00Z">
        <w:r w:rsidRPr="001548D1" w:rsidDel="007A5A47">
          <w:rPr>
            <w:sz w:val="24"/>
            <w:szCs w:val="24"/>
            <w:lang w:eastAsia="zh-CN"/>
          </w:rPr>
          <w:delText xml:space="preserve">composed </w:delText>
        </w:r>
      </w:del>
      <w:del w:id="70" w:author="朱 威" w:date="2022-12-04T19:03:00Z">
        <w:r w:rsidRPr="001548D1" w:rsidDel="007A5A47">
          <w:rPr>
            <w:sz w:val="24"/>
            <w:szCs w:val="24"/>
            <w:lang w:eastAsia="zh-CN"/>
          </w:rPr>
          <w:delText xml:space="preserve">by sliding different convolutional kernels over the input image and performing certain operations. In addition, at each sliding position, element-wise multiplication and summation is performed between the kernel and the input image to project the information in the receptive field onto an element of the feature map. </w:delText>
        </w:r>
      </w:del>
      <w:r w:rsidRPr="001548D1">
        <w:rPr>
          <w:sz w:val="24"/>
          <w:szCs w:val="24"/>
          <w:lang w:eastAsia="zh-CN"/>
        </w:rPr>
        <w:t>Convolutional neural networks have been highly successful at large image processing tasks [21] and have led the second wave of artificial intelligence.</w:t>
      </w:r>
    </w:p>
    <w:p w14:paraId="1BBEC07A" w14:textId="77777777" w:rsidR="001548D1" w:rsidRPr="009808FE" w:rsidRDefault="001548D1" w:rsidP="00CC7DF3">
      <w:pPr>
        <w:spacing w:beforeLines="100" w:before="240" w:afterLines="100" w:after="240"/>
        <w:ind w:leftChars="27" w:left="59" w:firstLineChars="185" w:firstLine="444"/>
        <w:jc w:val="both"/>
        <w:rPr>
          <w:sz w:val="24"/>
          <w:szCs w:val="24"/>
          <w:lang w:eastAsia="zh-CN"/>
        </w:rPr>
      </w:pPr>
    </w:p>
    <w:p w14:paraId="1CB8363B" w14:textId="4CCDCE21" w:rsidR="004B7F55" w:rsidRDefault="00342147" w:rsidP="00CC7DF3">
      <w:pPr>
        <w:spacing w:beforeLines="100" w:before="240" w:afterLines="100" w:after="240"/>
        <w:ind w:leftChars="27" w:left="59" w:firstLineChars="185" w:firstLine="444"/>
        <w:jc w:val="both"/>
        <w:rPr>
          <w:sz w:val="24"/>
          <w:szCs w:val="24"/>
          <w:lang w:eastAsia="zh-CN"/>
        </w:rPr>
      </w:pPr>
      <w:r w:rsidRPr="009808FE">
        <w:rPr>
          <w:rFonts w:hint="eastAsia"/>
          <w:sz w:val="24"/>
          <w:szCs w:val="24"/>
          <w:lang w:eastAsia="zh-CN"/>
        </w:rPr>
        <w:lastRenderedPageBreak/>
        <w:t>本研究采用</w:t>
      </w:r>
      <w:proofErr w:type="gramStart"/>
      <w:r w:rsidRPr="009808FE">
        <w:rPr>
          <w:rFonts w:hint="eastAsia"/>
          <w:sz w:val="24"/>
          <w:szCs w:val="24"/>
          <w:lang w:eastAsia="zh-CN"/>
        </w:rPr>
        <w:t>预训练</w:t>
      </w:r>
      <w:r w:rsidR="009808FE">
        <w:rPr>
          <w:rFonts w:hint="eastAsia"/>
          <w:sz w:val="24"/>
          <w:szCs w:val="24"/>
          <w:lang w:eastAsia="zh-CN"/>
        </w:rPr>
        <w:t>加</w:t>
      </w:r>
      <w:proofErr w:type="gramEnd"/>
      <w:r w:rsidRPr="009808FE">
        <w:rPr>
          <w:rFonts w:hint="eastAsia"/>
          <w:sz w:val="24"/>
          <w:szCs w:val="24"/>
          <w:lang w:eastAsia="zh-CN"/>
        </w:rPr>
        <w:t>微调的范式，这也是目前表现最为优异的方法。经过</w:t>
      </w:r>
      <w:proofErr w:type="gramStart"/>
      <w:r w:rsidRPr="009808FE">
        <w:rPr>
          <w:rFonts w:hint="eastAsia"/>
          <w:sz w:val="24"/>
          <w:szCs w:val="24"/>
          <w:lang w:eastAsia="zh-CN"/>
        </w:rPr>
        <w:t>预训练</w:t>
      </w:r>
      <w:proofErr w:type="gramEnd"/>
      <w:r w:rsidRPr="009808FE">
        <w:rPr>
          <w:rFonts w:hint="eastAsia"/>
          <w:sz w:val="24"/>
          <w:szCs w:val="24"/>
          <w:lang w:eastAsia="zh-CN"/>
        </w:rPr>
        <w:t>的网络已经学习了大量图片中蕴含的语义知识，且具有良好的参数初始化，有利于整个模型在下游任务上的快速优化。我们采用在</w:t>
      </w:r>
      <w:r w:rsidRPr="009808FE">
        <w:rPr>
          <w:rFonts w:hint="eastAsia"/>
          <w:sz w:val="24"/>
          <w:szCs w:val="24"/>
          <w:lang w:eastAsia="zh-CN"/>
        </w:rPr>
        <w:t>ImageNet</w:t>
      </w:r>
      <w:proofErr w:type="gramStart"/>
      <w:r w:rsidRPr="009808FE">
        <w:rPr>
          <w:rFonts w:hint="eastAsia"/>
          <w:sz w:val="24"/>
          <w:szCs w:val="24"/>
          <w:lang w:eastAsia="zh-CN"/>
        </w:rPr>
        <w:t>上预训练</w:t>
      </w:r>
      <w:proofErr w:type="gramEnd"/>
      <w:r w:rsidRPr="009808FE">
        <w:rPr>
          <w:rFonts w:hint="eastAsia"/>
          <w:sz w:val="24"/>
          <w:szCs w:val="24"/>
          <w:lang w:eastAsia="zh-CN"/>
        </w:rPr>
        <w:t>的卷积神经网络作为主干。目前较为流行的网络主干有</w:t>
      </w:r>
      <w:proofErr w:type="spellStart"/>
      <w:r w:rsidRPr="009808FE">
        <w:rPr>
          <w:rFonts w:hint="eastAsia"/>
          <w:sz w:val="24"/>
          <w:szCs w:val="24"/>
          <w:lang w:eastAsia="zh-CN"/>
        </w:rPr>
        <w:t>MobileNet</w:t>
      </w:r>
      <w:proofErr w:type="spellEnd"/>
      <w:r w:rsidRPr="009808FE">
        <w:rPr>
          <w:rFonts w:hint="eastAsia"/>
          <w:sz w:val="28"/>
          <w:szCs w:val="24"/>
          <w:vertAlign w:val="superscript"/>
          <w:lang w:eastAsia="zh-CN"/>
        </w:rPr>
        <w:t>[</w:t>
      </w:r>
      <w:r w:rsidR="009808FE" w:rsidRPr="009808FE">
        <w:rPr>
          <w:rFonts w:hint="eastAsia"/>
          <w:sz w:val="28"/>
          <w:szCs w:val="24"/>
          <w:vertAlign w:val="superscript"/>
          <w:lang w:eastAsia="zh-CN"/>
        </w:rPr>
        <w:t>2</w:t>
      </w:r>
      <w:r w:rsidR="00DE714B">
        <w:rPr>
          <w:sz w:val="28"/>
          <w:szCs w:val="24"/>
          <w:vertAlign w:val="superscript"/>
          <w:lang w:eastAsia="zh-CN"/>
        </w:rPr>
        <w:t>2</w:t>
      </w:r>
      <w:r w:rsidRPr="009808FE">
        <w:rPr>
          <w:rFonts w:hint="eastAsia"/>
          <w:sz w:val="28"/>
          <w:szCs w:val="24"/>
          <w:vertAlign w:val="superscript"/>
          <w:lang w:eastAsia="zh-CN"/>
        </w:rPr>
        <w:t>]</w:t>
      </w:r>
      <w:r w:rsidRPr="009808FE">
        <w:rPr>
          <w:rFonts w:hint="eastAsia"/>
          <w:sz w:val="24"/>
          <w:szCs w:val="24"/>
          <w:lang w:eastAsia="zh-CN"/>
        </w:rPr>
        <w:t xml:space="preserve">, </w:t>
      </w:r>
      <w:proofErr w:type="spellStart"/>
      <w:r w:rsidRPr="009808FE">
        <w:rPr>
          <w:rFonts w:hint="eastAsia"/>
          <w:sz w:val="24"/>
          <w:szCs w:val="24"/>
          <w:lang w:eastAsia="zh-CN"/>
        </w:rPr>
        <w:t>EfficientNe</w:t>
      </w:r>
      <w:r w:rsidR="009808FE">
        <w:rPr>
          <w:rFonts w:hint="eastAsia"/>
          <w:sz w:val="24"/>
          <w:szCs w:val="24"/>
          <w:lang w:eastAsia="zh-CN"/>
        </w:rPr>
        <w:t>t</w:t>
      </w:r>
      <w:proofErr w:type="spellEnd"/>
      <w:r w:rsidRPr="009808FE">
        <w:rPr>
          <w:rFonts w:hint="eastAsia"/>
          <w:sz w:val="28"/>
          <w:szCs w:val="24"/>
          <w:vertAlign w:val="superscript"/>
          <w:lang w:eastAsia="zh-CN"/>
        </w:rPr>
        <w:t>[</w:t>
      </w:r>
      <w:r w:rsidR="009808FE" w:rsidRPr="009808FE">
        <w:rPr>
          <w:rFonts w:hint="eastAsia"/>
          <w:sz w:val="28"/>
          <w:szCs w:val="24"/>
          <w:vertAlign w:val="superscript"/>
          <w:lang w:eastAsia="zh-CN"/>
        </w:rPr>
        <w:t>2</w:t>
      </w:r>
      <w:r w:rsidR="00DE714B">
        <w:rPr>
          <w:sz w:val="28"/>
          <w:szCs w:val="24"/>
          <w:vertAlign w:val="superscript"/>
          <w:lang w:eastAsia="zh-CN"/>
        </w:rPr>
        <w:t>3</w:t>
      </w:r>
      <w:r w:rsidRPr="009808FE">
        <w:rPr>
          <w:rFonts w:hint="eastAsia"/>
          <w:sz w:val="28"/>
          <w:szCs w:val="24"/>
          <w:vertAlign w:val="superscript"/>
          <w:lang w:eastAsia="zh-CN"/>
        </w:rPr>
        <w:t>]</w:t>
      </w:r>
      <w:r w:rsidRPr="009808FE">
        <w:rPr>
          <w:rFonts w:hint="eastAsia"/>
          <w:sz w:val="24"/>
          <w:szCs w:val="24"/>
          <w:lang w:eastAsia="zh-CN"/>
        </w:rPr>
        <w:t xml:space="preserve">, </w:t>
      </w:r>
      <w:proofErr w:type="spellStart"/>
      <w:r w:rsidRPr="009808FE">
        <w:rPr>
          <w:rFonts w:hint="eastAsia"/>
          <w:sz w:val="24"/>
          <w:szCs w:val="24"/>
          <w:lang w:eastAsia="zh-CN"/>
        </w:rPr>
        <w:t>ResNet</w:t>
      </w:r>
      <w:proofErr w:type="spellEnd"/>
      <w:r w:rsidRPr="009808FE">
        <w:rPr>
          <w:rFonts w:hint="eastAsia"/>
          <w:sz w:val="28"/>
          <w:szCs w:val="24"/>
          <w:vertAlign w:val="superscript"/>
          <w:lang w:eastAsia="zh-CN"/>
        </w:rPr>
        <w:t>[</w:t>
      </w:r>
      <w:r w:rsidR="009808FE" w:rsidRPr="009808FE">
        <w:rPr>
          <w:rFonts w:hint="eastAsia"/>
          <w:sz w:val="28"/>
          <w:szCs w:val="24"/>
          <w:vertAlign w:val="superscript"/>
          <w:lang w:eastAsia="zh-CN"/>
        </w:rPr>
        <w:t>2</w:t>
      </w:r>
      <w:r w:rsidR="00DE714B">
        <w:rPr>
          <w:sz w:val="28"/>
          <w:szCs w:val="24"/>
          <w:vertAlign w:val="superscript"/>
          <w:lang w:eastAsia="zh-CN"/>
        </w:rPr>
        <w:t>4</w:t>
      </w:r>
      <w:r w:rsidRPr="009808FE">
        <w:rPr>
          <w:rFonts w:hint="eastAsia"/>
          <w:sz w:val="28"/>
          <w:szCs w:val="24"/>
          <w:vertAlign w:val="superscript"/>
          <w:lang w:eastAsia="zh-CN"/>
        </w:rPr>
        <w:t>]</w:t>
      </w:r>
      <w:r w:rsidRPr="009808FE">
        <w:rPr>
          <w:rFonts w:hint="eastAsia"/>
          <w:sz w:val="24"/>
          <w:szCs w:val="24"/>
          <w:lang w:eastAsia="zh-CN"/>
        </w:rPr>
        <w:t xml:space="preserve">, </w:t>
      </w:r>
      <w:proofErr w:type="spellStart"/>
      <w:r w:rsidRPr="009808FE">
        <w:rPr>
          <w:rFonts w:hint="eastAsia"/>
          <w:sz w:val="24"/>
          <w:szCs w:val="24"/>
          <w:lang w:eastAsia="zh-CN"/>
        </w:rPr>
        <w:t>ResNeXt</w:t>
      </w:r>
      <w:proofErr w:type="spellEnd"/>
      <w:r w:rsidRPr="009808FE">
        <w:rPr>
          <w:rFonts w:hint="eastAsia"/>
          <w:sz w:val="28"/>
          <w:szCs w:val="24"/>
          <w:vertAlign w:val="superscript"/>
          <w:lang w:eastAsia="zh-CN"/>
        </w:rPr>
        <w:t>[</w:t>
      </w:r>
      <w:r w:rsidR="009808FE" w:rsidRPr="009808FE">
        <w:rPr>
          <w:rFonts w:hint="eastAsia"/>
          <w:sz w:val="28"/>
          <w:szCs w:val="24"/>
          <w:vertAlign w:val="superscript"/>
          <w:lang w:eastAsia="zh-CN"/>
        </w:rPr>
        <w:t>2</w:t>
      </w:r>
      <w:r w:rsidR="00DE714B">
        <w:rPr>
          <w:sz w:val="28"/>
          <w:szCs w:val="24"/>
          <w:vertAlign w:val="superscript"/>
          <w:lang w:eastAsia="zh-CN"/>
        </w:rPr>
        <w:t>5</w:t>
      </w:r>
      <w:r w:rsidRPr="009808FE">
        <w:rPr>
          <w:rFonts w:hint="eastAsia"/>
          <w:sz w:val="28"/>
          <w:szCs w:val="24"/>
          <w:vertAlign w:val="superscript"/>
          <w:lang w:eastAsia="zh-CN"/>
        </w:rPr>
        <w:t>]</w:t>
      </w:r>
      <w:r w:rsidRPr="009808FE">
        <w:rPr>
          <w:rFonts w:hint="eastAsia"/>
          <w:sz w:val="24"/>
          <w:szCs w:val="24"/>
          <w:lang w:eastAsia="zh-CN"/>
        </w:rPr>
        <w:t xml:space="preserve">. </w:t>
      </w:r>
      <w:r w:rsidRPr="009808FE">
        <w:rPr>
          <w:rFonts w:hint="eastAsia"/>
          <w:sz w:val="24"/>
          <w:szCs w:val="24"/>
          <w:lang w:eastAsia="zh-CN"/>
        </w:rPr>
        <w:t>其中</w:t>
      </w:r>
      <w:proofErr w:type="spellStart"/>
      <w:r w:rsidRPr="009808FE">
        <w:rPr>
          <w:rFonts w:hint="eastAsia"/>
          <w:sz w:val="24"/>
          <w:szCs w:val="24"/>
          <w:lang w:eastAsia="zh-CN"/>
        </w:rPr>
        <w:t>ResNet</w:t>
      </w:r>
      <w:proofErr w:type="spellEnd"/>
      <w:r w:rsidRPr="0049314B">
        <w:rPr>
          <w:rFonts w:hint="eastAsia"/>
          <w:sz w:val="28"/>
          <w:szCs w:val="24"/>
          <w:vertAlign w:val="superscript"/>
          <w:lang w:eastAsia="zh-CN"/>
        </w:rPr>
        <w:t>[</w:t>
      </w:r>
      <w:r w:rsidR="0049314B" w:rsidRPr="0049314B">
        <w:rPr>
          <w:rFonts w:hint="eastAsia"/>
          <w:sz w:val="28"/>
          <w:szCs w:val="24"/>
          <w:vertAlign w:val="superscript"/>
          <w:lang w:eastAsia="zh-CN"/>
        </w:rPr>
        <w:t>2</w:t>
      </w:r>
      <w:r w:rsidR="00DE714B">
        <w:rPr>
          <w:sz w:val="28"/>
          <w:szCs w:val="24"/>
          <w:vertAlign w:val="superscript"/>
          <w:lang w:eastAsia="zh-CN"/>
        </w:rPr>
        <w:t>6</w:t>
      </w:r>
      <w:r w:rsidRPr="0049314B">
        <w:rPr>
          <w:rFonts w:hint="eastAsia"/>
          <w:sz w:val="28"/>
          <w:szCs w:val="24"/>
          <w:vertAlign w:val="superscript"/>
          <w:lang w:eastAsia="zh-CN"/>
        </w:rPr>
        <w:t>]</w:t>
      </w:r>
      <w:r w:rsidRPr="009808FE">
        <w:rPr>
          <w:rFonts w:hint="eastAsia"/>
          <w:sz w:val="24"/>
          <w:szCs w:val="24"/>
          <w:lang w:eastAsia="zh-CN"/>
        </w:rPr>
        <w:t>是最为广泛使用的网络结构，其提出的残差链接有利于更深的神经网络训练</w:t>
      </w:r>
      <w:r w:rsidR="00EB3720">
        <w:rPr>
          <w:rFonts w:hint="eastAsia"/>
          <w:sz w:val="24"/>
          <w:szCs w:val="24"/>
          <w:lang w:eastAsia="zh-CN"/>
        </w:rPr>
        <w:t>，</w:t>
      </w:r>
      <w:r w:rsidRPr="009808FE">
        <w:rPr>
          <w:rFonts w:hint="eastAsia"/>
          <w:sz w:val="24"/>
          <w:szCs w:val="24"/>
          <w:lang w:eastAsia="zh-CN"/>
        </w:rPr>
        <w:t>而不会有梯度消失问题，目前是各种神经网络必备的模块。</w:t>
      </w:r>
      <w:proofErr w:type="spellStart"/>
      <w:r w:rsidRPr="009808FE">
        <w:rPr>
          <w:rFonts w:hint="eastAsia"/>
          <w:sz w:val="24"/>
          <w:szCs w:val="24"/>
          <w:lang w:eastAsia="zh-CN"/>
        </w:rPr>
        <w:t>MobileNet</w:t>
      </w:r>
      <w:proofErr w:type="spellEnd"/>
      <w:r w:rsidRPr="009808FE">
        <w:rPr>
          <w:rFonts w:hint="eastAsia"/>
          <w:sz w:val="24"/>
          <w:szCs w:val="24"/>
          <w:lang w:eastAsia="zh-CN"/>
        </w:rPr>
        <w:t>和</w:t>
      </w:r>
      <w:proofErr w:type="spellStart"/>
      <w:r w:rsidRPr="009808FE">
        <w:rPr>
          <w:rFonts w:hint="eastAsia"/>
          <w:sz w:val="24"/>
          <w:szCs w:val="24"/>
          <w:lang w:eastAsia="zh-CN"/>
        </w:rPr>
        <w:t>EfficientNet</w:t>
      </w:r>
      <w:proofErr w:type="spellEnd"/>
      <w:r w:rsidRPr="009808FE">
        <w:rPr>
          <w:rFonts w:hint="eastAsia"/>
          <w:sz w:val="24"/>
          <w:szCs w:val="24"/>
          <w:lang w:eastAsia="zh-CN"/>
        </w:rPr>
        <w:t>在</w:t>
      </w:r>
      <w:proofErr w:type="spellStart"/>
      <w:r w:rsidRPr="009808FE">
        <w:rPr>
          <w:rFonts w:hint="eastAsia"/>
          <w:sz w:val="24"/>
          <w:szCs w:val="24"/>
          <w:lang w:eastAsia="zh-CN"/>
        </w:rPr>
        <w:t>ResNet</w:t>
      </w:r>
      <w:proofErr w:type="spellEnd"/>
      <w:r w:rsidRPr="009808FE">
        <w:rPr>
          <w:rFonts w:hint="eastAsia"/>
          <w:sz w:val="24"/>
          <w:szCs w:val="24"/>
          <w:lang w:eastAsia="zh-CN"/>
        </w:rPr>
        <w:t>基础上采用更为轻量化的网络设计，更加利于端侧的模型部署与应用。考虑到我们的应用需要部署在移动设备上，所以</w:t>
      </w:r>
      <w:r w:rsidR="00EB3720">
        <w:rPr>
          <w:rFonts w:hint="eastAsia"/>
          <w:sz w:val="24"/>
          <w:szCs w:val="24"/>
          <w:lang w:eastAsia="zh-CN"/>
        </w:rPr>
        <w:t>，</w:t>
      </w:r>
      <w:r w:rsidRPr="009808FE">
        <w:rPr>
          <w:rFonts w:hint="eastAsia"/>
          <w:sz w:val="24"/>
          <w:szCs w:val="24"/>
          <w:lang w:eastAsia="zh-CN"/>
        </w:rPr>
        <w:t>我们主要采用</w:t>
      </w:r>
      <w:proofErr w:type="spellStart"/>
      <w:r w:rsidRPr="009808FE">
        <w:rPr>
          <w:rFonts w:hint="eastAsia"/>
          <w:sz w:val="24"/>
          <w:szCs w:val="24"/>
          <w:lang w:eastAsia="zh-CN"/>
        </w:rPr>
        <w:t>MobileNet</w:t>
      </w:r>
      <w:proofErr w:type="spellEnd"/>
      <w:r w:rsidRPr="009808FE">
        <w:rPr>
          <w:rFonts w:hint="eastAsia"/>
          <w:sz w:val="24"/>
          <w:szCs w:val="24"/>
          <w:lang w:eastAsia="zh-CN"/>
        </w:rPr>
        <w:t>这个轻量级的网络结构。</w:t>
      </w:r>
      <w:r w:rsidR="0049314B">
        <w:rPr>
          <w:rFonts w:hint="eastAsia"/>
          <w:sz w:val="24"/>
          <w:szCs w:val="24"/>
          <w:lang w:eastAsia="zh-CN"/>
        </w:rPr>
        <w:t>最终</w:t>
      </w:r>
      <w:r w:rsidRPr="009808FE">
        <w:rPr>
          <w:rFonts w:hint="eastAsia"/>
          <w:sz w:val="24"/>
          <w:szCs w:val="24"/>
          <w:lang w:eastAsia="zh-CN"/>
        </w:rPr>
        <w:t>我们采用</w:t>
      </w:r>
      <w:proofErr w:type="spellStart"/>
      <w:r w:rsidRPr="009808FE">
        <w:rPr>
          <w:rFonts w:hint="eastAsia"/>
          <w:sz w:val="24"/>
          <w:szCs w:val="24"/>
          <w:lang w:eastAsia="zh-CN"/>
        </w:rPr>
        <w:t>Pytorch</w:t>
      </w:r>
      <w:proofErr w:type="spellEnd"/>
      <w:r w:rsidRPr="009808FE">
        <w:rPr>
          <w:rFonts w:hint="eastAsia"/>
          <w:sz w:val="24"/>
          <w:szCs w:val="24"/>
          <w:lang w:eastAsia="zh-CN"/>
        </w:rPr>
        <w:t>-Image-Models</w:t>
      </w:r>
      <w:r w:rsidRPr="009808FE">
        <w:rPr>
          <w:rFonts w:hint="eastAsia"/>
          <w:sz w:val="24"/>
          <w:szCs w:val="24"/>
          <w:lang w:eastAsia="zh-CN"/>
        </w:rPr>
        <w:t>框架提供的</w:t>
      </w:r>
      <w:proofErr w:type="gramStart"/>
      <w:r w:rsidRPr="009808FE">
        <w:rPr>
          <w:rFonts w:hint="eastAsia"/>
          <w:sz w:val="24"/>
          <w:szCs w:val="24"/>
          <w:lang w:eastAsia="zh-CN"/>
        </w:rPr>
        <w:t>预训练</w:t>
      </w:r>
      <w:proofErr w:type="gramEnd"/>
      <w:r w:rsidRPr="009808FE">
        <w:rPr>
          <w:rFonts w:hint="eastAsia"/>
          <w:sz w:val="24"/>
          <w:szCs w:val="24"/>
          <w:lang w:eastAsia="zh-CN"/>
        </w:rPr>
        <w:t>后的</w:t>
      </w:r>
      <w:proofErr w:type="spellStart"/>
      <w:r w:rsidRPr="009808FE">
        <w:rPr>
          <w:rFonts w:hint="eastAsia"/>
          <w:sz w:val="24"/>
          <w:szCs w:val="24"/>
          <w:lang w:eastAsia="zh-CN"/>
        </w:rPr>
        <w:t>MobileNet</w:t>
      </w:r>
      <w:proofErr w:type="spellEnd"/>
      <w:r w:rsidRPr="009808FE">
        <w:rPr>
          <w:rFonts w:hint="eastAsia"/>
          <w:sz w:val="24"/>
          <w:szCs w:val="24"/>
          <w:lang w:eastAsia="zh-CN"/>
        </w:rPr>
        <w:t>模型权重作为我们的卷积主干。</w:t>
      </w:r>
    </w:p>
    <w:p w14:paraId="0E69B40A" w14:textId="4304DE31" w:rsidR="00F41657" w:rsidRDefault="00F41657" w:rsidP="00CC7DF3">
      <w:pPr>
        <w:spacing w:beforeLines="100" w:before="240" w:afterLines="100" w:after="240"/>
        <w:ind w:leftChars="27" w:left="59" w:firstLineChars="185" w:firstLine="444"/>
        <w:jc w:val="both"/>
        <w:rPr>
          <w:sz w:val="24"/>
          <w:szCs w:val="24"/>
          <w:lang w:eastAsia="zh-CN"/>
        </w:rPr>
      </w:pPr>
      <w:r w:rsidRPr="00F41657">
        <w:rPr>
          <w:sz w:val="24"/>
          <w:szCs w:val="24"/>
          <w:lang w:eastAsia="zh-CN"/>
        </w:rPr>
        <w:t xml:space="preserve">This study uses the paradigm of pre-training and fine-tuning, which is the most efficient so far. The pre-trained network has learned a large amount of semantic knowledge embedded in the images and has robust parameter initialization, which facilitates fast optimization of the whole model for downstream tasks. We employ a convolutional neural network pre-trained on ImageNet as the backbone. The most popular network backbones are </w:t>
      </w:r>
      <w:proofErr w:type="spellStart"/>
      <w:r w:rsidRPr="00F41657">
        <w:rPr>
          <w:sz w:val="24"/>
          <w:szCs w:val="24"/>
          <w:lang w:eastAsia="zh-CN"/>
        </w:rPr>
        <w:t>MobileNet</w:t>
      </w:r>
      <w:proofErr w:type="spellEnd"/>
      <w:r w:rsidRPr="00F41657">
        <w:rPr>
          <w:sz w:val="24"/>
          <w:szCs w:val="24"/>
          <w:lang w:eastAsia="zh-CN"/>
        </w:rPr>
        <w:t xml:space="preserve"> [22], </w:t>
      </w:r>
      <w:proofErr w:type="spellStart"/>
      <w:r w:rsidRPr="00F41657">
        <w:rPr>
          <w:sz w:val="24"/>
          <w:szCs w:val="24"/>
          <w:lang w:eastAsia="zh-CN"/>
        </w:rPr>
        <w:t>EfficientNet</w:t>
      </w:r>
      <w:proofErr w:type="spellEnd"/>
      <w:r w:rsidRPr="00F41657">
        <w:rPr>
          <w:sz w:val="24"/>
          <w:szCs w:val="24"/>
          <w:lang w:eastAsia="zh-CN"/>
        </w:rPr>
        <w:t xml:space="preserve"> [23], </w:t>
      </w:r>
      <w:proofErr w:type="spellStart"/>
      <w:r w:rsidRPr="00F41657">
        <w:rPr>
          <w:sz w:val="24"/>
          <w:szCs w:val="24"/>
          <w:lang w:eastAsia="zh-CN"/>
        </w:rPr>
        <w:t>ResNet</w:t>
      </w:r>
      <w:proofErr w:type="spellEnd"/>
      <w:r w:rsidRPr="00F41657">
        <w:rPr>
          <w:sz w:val="24"/>
          <w:szCs w:val="24"/>
          <w:lang w:eastAsia="zh-CN"/>
        </w:rPr>
        <w:t xml:space="preserve"> [24], </w:t>
      </w:r>
      <w:proofErr w:type="spellStart"/>
      <w:r w:rsidRPr="00F41657">
        <w:rPr>
          <w:sz w:val="24"/>
          <w:szCs w:val="24"/>
          <w:lang w:eastAsia="zh-CN"/>
        </w:rPr>
        <w:t>ResNeXt</w:t>
      </w:r>
      <w:proofErr w:type="spellEnd"/>
      <w:r w:rsidRPr="00F41657">
        <w:rPr>
          <w:sz w:val="24"/>
          <w:szCs w:val="24"/>
          <w:lang w:eastAsia="zh-CN"/>
        </w:rPr>
        <w:t xml:space="preserve"> [25]. Among them, </w:t>
      </w:r>
      <w:proofErr w:type="spellStart"/>
      <w:r w:rsidRPr="00F41657">
        <w:rPr>
          <w:sz w:val="24"/>
          <w:szCs w:val="24"/>
          <w:lang w:eastAsia="zh-CN"/>
        </w:rPr>
        <w:t>ResNet</w:t>
      </w:r>
      <w:proofErr w:type="spellEnd"/>
      <w:r w:rsidRPr="00F41657">
        <w:rPr>
          <w:sz w:val="24"/>
          <w:szCs w:val="24"/>
          <w:lang w:eastAsia="zh-CN"/>
        </w:rPr>
        <w:t xml:space="preserve"> [26] is the most widely used network structure. Its proposed residual link is conducive to deeper neural network training without gradient disappearance, and is currently an essential module of various neural networks. Based on </w:t>
      </w:r>
      <w:proofErr w:type="spellStart"/>
      <w:r w:rsidRPr="00F41657">
        <w:rPr>
          <w:sz w:val="24"/>
          <w:szCs w:val="24"/>
          <w:lang w:eastAsia="zh-CN"/>
        </w:rPr>
        <w:t>ResNet</w:t>
      </w:r>
      <w:proofErr w:type="spellEnd"/>
      <w:r w:rsidRPr="00F41657">
        <w:rPr>
          <w:sz w:val="24"/>
          <w:szCs w:val="24"/>
          <w:lang w:eastAsia="zh-CN"/>
        </w:rPr>
        <w:t xml:space="preserve">, </w:t>
      </w:r>
      <w:proofErr w:type="spellStart"/>
      <w:r w:rsidRPr="00F41657">
        <w:rPr>
          <w:sz w:val="24"/>
          <w:szCs w:val="24"/>
          <w:lang w:eastAsia="zh-CN"/>
        </w:rPr>
        <w:t>MobileNet</w:t>
      </w:r>
      <w:proofErr w:type="spellEnd"/>
      <w:r w:rsidRPr="00F41657">
        <w:rPr>
          <w:sz w:val="24"/>
          <w:szCs w:val="24"/>
          <w:lang w:eastAsia="zh-CN"/>
        </w:rPr>
        <w:t xml:space="preserve"> and </w:t>
      </w:r>
      <w:proofErr w:type="spellStart"/>
      <w:r w:rsidRPr="00F41657">
        <w:rPr>
          <w:sz w:val="24"/>
          <w:szCs w:val="24"/>
          <w:lang w:eastAsia="zh-CN"/>
        </w:rPr>
        <w:t>EfficientNet</w:t>
      </w:r>
      <w:proofErr w:type="spellEnd"/>
      <w:r w:rsidRPr="00F41657">
        <w:rPr>
          <w:sz w:val="24"/>
          <w:szCs w:val="24"/>
          <w:lang w:eastAsia="zh-CN"/>
        </w:rPr>
        <w:t xml:space="preserve"> adopt a more lightweight network design, which is more</w:t>
      </w:r>
      <w:ins w:id="71" w:author="朱 威" w:date="2022-12-04T19:07:00Z">
        <w:r w:rsidR="00FA5A94">
          <w:rPr>
            <w:sz w:val="24"/>
            <w:szCs w:val="24"/>
            <w:lang w:eastAsia="zh-CN"/>
          </w:rPr>
          <w:t xml:space="preserve"> suitable for deployment on the edge devices</w:t>
        </w:r>
      </w:ins>
      <w:del w:id="72" w:author="朱 威" w:date="2022-12-04T19:07:00Z">
        <w:r w:rsidRPr="00F41657" w:rsidDel="00FA5A94">
          <w:rPr>
            <w:sz w:val="24"/>
            <w:szCs w:val="24"/>
            <w:lang w:eastAsia="zh-CN"/>
          </w:rPr>
          <w:delText xml:space="preserve"> conducive to client-side model deployment and application</w:delText>
        </w:r>
      </w:del>
      <w:r w:rsidRPr="00F41657">
        <w:rPr>
          <w:sz w:val="24"/>
          <w:szCs w:val="24"/>
          <w:lang w:eastAsia="zh-CN"/>
        </w:rPr>
        <w:t xml:space="preserve">. Considering that our application needs to be deployed on mobile devices, we mainly use </w:t>
      </w:r>
      <w:proofErr w:type="spellStart"/>
      <w:r w:rsidRPr="00F41657">
        <w:rPr>
          <w:sz w:val="24"/>
          <w:szCs w:val="24"/>
          <w:lang w:eastAsia="zh-CN"/>
        </w:rPr>
        <w:t>MobileNet</w:t>
      </w:r>
      <w:proofErr w:type="spellEnd"/>
      <w:r w:rsidRPr="00F41657">
        <w:rPr>
          <w:sz w:val="24"/>
          <w:szCs w:val="24"/>
          <w:lang w:eastAsia="zh-CN"/>
        </w:rPr>
        <w:t xml:space="preserve"> as a lightweight network structure. Finally, we adopt the pre-trained </w:t>
      </w:r>
      <w:proofErr w:type="spellStart"/>
      <w:r w:rsidRPr="00F41657">
        <w:rPr>
          <w:sz w:val="24"/>
          <w:szCs w:val="24"/>
          <w:lang w:eastAsia="zh-CN"/>
        </w:rPr>
        <w:t>MobileNet</w:t>
      </w:r>
      <w:proofErr w:type="spellEnd"/>
      <w:r w:rsidRPr="00F41657">
        <w:rPr>
          <w:sz w:val="24"/>
          <w:szCs w:val="24"/>
          <w:lang w:eastAsia="zh-CN"/>
        </w:rPr>
        <w:t xml:space="preserve"> model weights provided by the </w:t>
      </w:r>
      <w:proofErr w:type="spellStart"/>
      <w:r w:rsidRPr="00F41657">
        <w:rPr>
          <w:sz w:val="24"/>
          <w:szCs w:val="24"/>
          <w:lang w:eastAsia="zh-CN"/>
        </w:rPr>
        <w:t>Pytorch</w:t>
      </w:r>
      <w:proofErr w:type="spellEnd"/>
      <w:r w:rsidRPr="00F41657">
        <w:rPr>
          <w:sz w:val="24"/>
          <w:szCs w:val="24"/>
          <w:lang w:eastAsia="zh-CN"/>
        </w:rPr>
        <w:t>-Image-Models framework as our convolution backbone.</w:t>
      </w:r>
    </w:p>
    <w:p w14:paraId="620523D0" w14:textId="77777777" w:rsidR="0049314B" w:rsidRDefault="0049314B" w:rsidP="00CC7DF3">
      <w:pPr>
        <w:spacing w:beforeLines="100" w:before="240" w:afterLines="100" w:after="240"/>
        <w:ind w:leftChars="27" w:left="59" w:firstLineChars="185" w:firstLine="444"/>
        <w:jc w:val="both"/>
        <w:rPr>
          <w:sz w:val="24"/>
          <w:szCs w:val="24"/>
          <w:lang w:eastAsia="zh-CN"/>
        </w:rPr>
      </w:pPr>
    </w:p>
    <w:p w14:paraId="7A3BCD1B" w14:textId="2E2B2FFD" w:rsidR="00FA337C" w:rsidRPr="0049314B" w:rsidRDefault="000E444E" w:rsidP="00CC7DF3">
      <w:pPr>
        <w:spacing w:beforeLines="100" w:before="240" w:afterLines="100" w:after="240"/>
        <w:ind w:left="154" w:right="6481"/>
        <w:jc w:val="both"/>
        <w:outlineLvl w:val="0"/>
        <w:rPr>
          <w:rFonts w:asciiTheme="minorEastAsia" w:hAnsiTheme="minorEastAsia" w:cs="宋体"/>
          <w:b/>
          <w:sz w:val="30"/>
          <w:szCs w:val="30"/>
          <w:lang w:eastAsia="zh-CN"/>
        </w:rPr>
      </w:pPr>
      <w:bookmarkStart w:id="73" w:name="_Toc119066540"/>
      <w:r>
        <w:rPr>
          <w:rFonts w:ascii="Times New Roman" w:eastAsia="Times New Roman" w:hAnsi="Times New Roman" w:cs="Times New Roman"/>
          <w:b/>
          <w:bCs/>
          <w:sz w:val="30"/>
          <w:szCs w:val="30"/>
          <w:lang w:eastAsia="zh-CN"/>
        </w:rPr>
        <w:t>3.5</w:t>
      </w:r>
      <w:r>
        <w:rPr>
          <w:rFonts w:ascii="宋体" w:eastAsia="宋体" w:hAnsi="宋体" w:cs="宋体" w:hint="eastAsia"/>
          <w:b/>
          <w:bCs/>
          <w:sz w:val="30"/>
          <w:szCs w:val="30"/>
          <w:lang w:eastAsia="zh-CN"/>
        </w:rPr>
        <w:t>快速集成方法</w:t>
      </w:r>
      <w:bookmarkEnd w:id="73"/>
      <w:r w:rsidR="00FB5AEC" w:rsidRPr="00FB5AEC">
        <w:rPr>
          <w:rFonts w:ascii="宋体" w:eastAsia="宋体" w:hAnsi="宋体" w:cs="宋体"/>
          <w:b/>
          <w:bCs/>
          <w:sz w:val="30"/>
          <w:szCs w:val="30"/>
          <w:lang w:eastAsia="zh-CN"/>
        </w:rPr>
        <w:t>FAST-ENSEMBLE METHOD</w:t>
      </w:r>
    </w:p>
    <w:p w14:paraId="63389040" w14:textId="57B02DAB" w:rsidR="00F53702" w:rsidRDefault="00FA337C" w:rsidP="00CC7DF3">
      <w:pPr>
        <w:spacing w:beforeLines="100" w:before="240" w:afterLines="100" w:after="240"/>
        <w:ind w:leftChars="27" w:left="59" w:firstLineChars="185" w:firstLine="444"/>
        <w:jc w:val="both"/>
        <w:rPr>
          <w:sz w:val="24"/>
          <w:lang w:eastAsia="zh-CN"/>
        </w:rPr>
      </w:pPr>
      <w:r w:rsidRPr="0049314B">
        <w:rPr>
          <w:rFonts w:hint="eastAsia"/>
          <w:sz w:val="24"/>
          <w:lang w:eastAsia="zh-CN"/>
        </w:rPr>
        <w:t>一般采用卷积网络作为主干进行特征提取后，我们会使用一个多层全连接层进行分类结果预测。在众多研究中，模型集成</w:t>
      </w:r>
      <w:r w:rsidR="009A7862" w:rsidRPr="00AA0633">
        <w:rPr>
          <w:rFonts w:hint="eastAsia"/>
          <w:color w:val="000000" w:themeColor="text1"/>
          <w:sz w:val="28"/>
          <w:vertAlign w:val="superscript"/>
          <w:lang w:eastAsia="zh-CN"/>
        </w:rPr>
        <w:t>[2</w:t>
      </w:r>
      <w:r w:rsidR="00AA0633" w:rsidRPr="00AA0633">
        <w:rPr>
          <w:color w:val="000000" w:themeColor="text1"/>
          <w:sz w:val="28"/>
          <w:vertAlign w:val="superscript"/>
          <w:lang w:eastAsia="zh-CN"/>
        </w:rPr>
        <w:t>6</w:t>
      </w:r>
      <w:r w:rsidR="009A7862" w:rsidRPr="00AA0633">
        <w:rPr>
          <w:rFonts w:hint="eastAsia"/>
          <w:color w:val="000000" w:themeColor="text1"/>
          <w:sz w:val="28"/>
          <w:vertAlign w:val="superscript"/>
          <w:lang w:eastAsia="zh-CN"/>
        </w:rPr>
        <w:t>]</w:t>
      </w:r>
      <w:r w:rsidR="00210EA0" w:rsidRPr="00AA0633">
        <w:rPr>
          <w:rFonts w:hint="eastAsia"/>
          <w:color w:val="000000" w:themeColor="text1"/>
          <w:sz w:val="24"/>
          <w:lang w:eastAsia="zh-CN"/>
        </w:rPr>
        <w:t>被</w:t>
      </w:r>
      <w:r w:rsidR="00210EA0" w:rsidRPr="0049314B">
        <w:rPr>
          <w:rFonts w:hint="eastAsia"/>
          <w:sz w:val="24"/>
          <w:lang w:eastAsia="zh-CN"/>
        </w:rPr>
        <w:t>大量使用</w:t>
      </w:r>
      <w:r w:rsidRPr="0049314B">
        <w:rPr>
          <w:rFonts w:hint="eastAsia"/>
          <w:sz w:val="24"/>
          <w:lang w:eastAsia="zh-CN"/>
        </w:rPr>
        <w:t>。但是一般的模型集成需要采用多个不同的模型进行分类，这样不仅在训练过程中会消耗大量的显卡资源，而且在模型部署后推理过程中</w:t>
      </w:r>
      <w:r w:rsidR="00F53702">
        <w:rPr>
          <w:rFonts w:hint="eastAsia"/>
          <w:sz w:val="24"/>
          <w:lang w:eastAsia="zh-CN"/>
        </w:rPr>
        <w:t>显著</w:t>
      </w:r>
      <w:r w:rsidRPr="0049314B">
        <w:rPr>
          <w:rFonts w:hint="eastAsia"/>
          <w:sz w:val="24"/>
          <w:lang w:eastAsia="zh-CN"/>
        </w:rPr>
        <w:t>拖慢整个应用的速度。我们在本研究中</w:t>
      </w:r>
      <w:r w:rsidR="00F53702">
        <w:rPr>
          <w:rFonts w:hint="eastAsia"/>
          <w:sz w:val="24"/>
          <w:lang w:eastAsia="zh-CN"/>
        </w:rPr>
        <w:t>，</w:t>
      </w:r>
      <w:r w:rsidRPr="0049314B">
        <w:rPr>
          <w:rFonts w:hint="eastAsia"/>
          <w:sz w:val="24"/>
          <w:lang w:eastAsia="zh-CN"/>
        </w:rPr>
        <w:t>开发了一种快速高效的模型集成方法，我们叫做快速集成方法（</w:t>
      </w:r>
      <w:r w:rsidRPr="0049314B">
        <w:rPr>
          <w:rFonts w:hint="eastAsia"/>
          <w:sz w:val="24"/>
          <w:lang w:eastAsia="zh-CN"/>
        </w:rPr>
        <w:t>Fast-ensemble method</w:t>
      </w:r>
      <w:r w:rsidRPr="0049314B">
        <w:rPr>
          <w:rFonts w:hint="eastAsia"/>
          <w:sz w:val="24"/>
          <w:lang w:eastAsia="zh-CN"/>
        </w:rPr>
        <w:t>）。</w:t>
      </w:r>
    </w:p>
    <w:p w14:paraId="1CD4EC70" w14:textId="42E0442D" w:rsidR="009344A5" w:rsidRDefault="009344A5" w:rsidP="00CC7DF3">
      <w:pPr>
        <w:spacing w:beforeLines="100" w:before="240" w:afterLines="100" w:after="240"/>
        <w:ind w:leftChars="27" w:left="59" w:firstLineChars="185" w:firstLine="444"/>
        <w:jc w:val="both"/>
        <w:rPr>
          <w:sz w:val="24"/>
          <w:lang w:eastAsia="zh-CN"/>
        </w:rPr>
      </w:pPr>
      <w:r w:rsidRPr="009344A5">
        <w:rPr>
          <w:sz w:val="24"/>
          <w:lang w:eastAsia="zh-CN"/>
        </w:rPr>
        <w:t>Normally, we use a multi</w:t>
      </w:r>
      <w:ins w:id="74" w:author="朱 威" w:date="2022-12-04T19:08:00Z">
        <w:r w:rsidR="00FA5A94">
          <w:rPr>
            <w:sz w:val="24"/>
            <w:lang w:eastAsia="zh-CN"/>
          </w:rPr>
          <w:t>-</w:t>
        </w:r>
      </w:ins>
      <w:r w:rsidRPr="009344A5">
        <w:rPr>
          <w:sz w:val="24"/>
          <w:lang w:eastAsia="zh-CN"/>
        </w:rPr>
        <w:t>layer</w:t>
      </w:r>
      <w:del w:id="75" w:author="朱 威" w:date="2022-12-04T19:08:00Z">
        <w:r w:rsidRPr="009344A5" w:rsidDel="00FA5A94">
          <w:rPr>
            <w:sz w:val="24"/>
            <w:lang w:eastAsia="zh-CN"/>
          </w:rPr>
          <w:delText>,</w:delText>
        </w:r>
      </w:del>
      <w:r w:rsidRPr="009344A5">
        <w:rPr>
          <w:sz w:val="24"/>
          <w:lang w:eastAsia="zh-CN"/>
        </w:rPr>
        <w:t xml:space="preserve"> fully connected layer to predict the classification result after using the convolutional network as the backbone for feature extraction. Model </w:t>
      </w:r>
      <w:del w:id="76" w:author="朱 威" w:date="2022-12-04T19:08:00Z">
        <w:r w:rsidRPr="009344A5" w:rsidDel="00FA5A94">
          <w:rPr>
            <w:sz w:val="24"/>
            <w:lang w:eastAsia="zh-CN"/>
          </w:rPr>
          <w:delText xml:space="preserve">integration </w:delText>
        </w:r>
      </w:del>
      <w:ins w:id="77" w:author="朱 威" w:date="2022-12-04T19:08:00Z">
        <w:r w:rsidR="00FA5A94">
          <w:rPr>
            <w:sz w:val="24"/>
            <w:lang w:eastAsia="zh-CN"/>
          </w:rPr>
          <w:t>ensemble</w:t>
        </w:r>
        <w:r w:rsidR="00FA5A94" w:rsidRPr="009344A5">
          <w:rPr>
            <w:sz w:val="24"/>
            <w:lang w:eastAsia="zh-CN"/>
          </w:rPr>
          <w:t xml:space="preserve"> </w:t>
        </w:r>
      </w:ins>
      <w:r w:rsidRPr="009344A5">
        <w:rPr>
          <w:sz w:val="24"/>
          <w:lang w:eastAsia="zh-CN"/>
        </w:rPr>
        <w:t xml:space="preserve">[26] has been heavily employed in numerous studies. However, general model </w:t>
      </w:r>
      <w:ins w:id="78" w:author="朱 威" w:date="2022-12-04T19:09:00Z">
        <w:r w:rsidR="00FA5A94">
          <w:rPr>
            <w:sz w:val="24"/>
            <w:lang w:eastAsia="zh-CN"/>
          </w:rPr>
          <w:t>ensemble</w:t>
        </w:r>
        <w:r w:rsidR="00FA5A94" w:rsidRPr="009344A5" w:rsidDel="00FA5A94">
          <w:rPr>
            <w:sz w:val="24"/>
            <w:lang w:eastAsia="zh-CN"/>
          </w:rPr>
          <w:t xml:space="preserve"> </w:t>
        </w:r>
      </w:ins>
      <w:del w:id="79" w:author="朱 威" w:date="2022-12-04T19:09:00Z">
        <w:r w:rsidRPr="009344A5" w:rsidDel="00FA5A94">
          <w:rPr>
            <w:sz w:val="24"/>
            <w:lang w:eastAsia="zh-CN"/>
          </w:rPr>
          <w:delText>integrati</w:delText>
        </w:r>
      </w:del>
      <w:del w:id="80" w:author="朱 威" w:date="2022-12-04T19:08:00Z">
        <w:r w:rsidRPr="009344A5" w:rsidDel="00FA5A94">
          <w:rPr>
            <w:sz w:val="24"/>
            <w:lang w:eastAsia="zh-CN"/>
          </w:rPr>
          <w:delText>on</w:delText>
        </w:r>
      </w:del>
      <w:r w:rsidRPr="009344A5">
        <w:rPr>
          <w:sz w:val="24"/>
          <w:lang w:eastAsia="zh-CN"/>
        </w:rPr>
        <w:t xml:space="preserve"> requires the use of several different models for classification. This not only consumes a large amount of </w:t>
      </w:r>
      <w:del w:id="81" w:author="朱 威" w:date="2022-12-04T19:09:00Z">
        <w:r w:rsidRPr="009344A5" w:rsidDel="00FA5A94">
          <w:rPr>
            <w:sz w:val="24"/>
            <w:lang w:eastAsia="zh-CN"/>
          </w:rPr>
          <w:delText xml:space="preserve">graphics </w:delText>
        </w:r>
      </w:del>
      <w:ins w:id="82" w:author="朱 威" w:date="2022-12-04T19:09:00Z">
        <w:r w:rsidR="00FA5A94">
          <w:rPr>
            <w:sz w:val="24"/>
            <w:lang w:eastAsia="zh-CN"/>
          </w:rPr>
          <w:t>GPU</w:t>
        </w:r>
        <w:r w:rsidR="00FA5A94" w:rsidRPr="009344A5">
          <w:rPr>
            <w:sz w:val="24"/>
            <w:lang w:eastAsia="zh-CN"/>
          </w:rPr>
          <w:t xml:space="preserve"> </w:t>
        </w:r>
      </w:ins>
      <w:r w:rsidRPr="009344A5">
        <w:rPr>
          <w:sz w:val="24"/>
          <w:lang w:eastAsia="zh-CN"/>
        </w:rPr>
        <w:t>resources during training, but also significantly slows down the whole application during inference after model deployment. In this study, we develop a fast and efficient model integration method, which we call the Fast-ensemble method (FEM).</w:t>
      </w:r>
    </w:p>
    <w:p w14:paraId="0C02C271" w14:textId="7D9E6BF0" w:rsidR="00FA337C" w:rsidRDefault="00FA337C" w:rsidP="00CC7DF3">
      <w:pPr>
        <w:spacing w:beforeLines="100" w:before="240" w:afterLines="100" w:after="240"/>
        <w:ind w:leftChars="27" w:left="59" w:firstLineChars="185" w:firstLine="444"/>
        <w:jc w:val="both"/>
        <w:rPr>
          <w:sz w:val="24"/>
          <w:lang w:eastAsia="zh-CN"/>
        </w:rPr>
      </w:pPr>
      <w:r w:rsidRPr="0049314B">
        <w:rPr>
          <w:rFonts w:hint="eastAsia"/>
          <w:sz w:val="24"/>
          <w:lang w:eastAsia="zh-CN"/>
        </w:rPr>
        <w:t>快速集成方法</w:t>
      </w:r>
      <w:r w:rsidR="009A7862">
        <w:rPr>
          <w:rFonts w:hint="eastAsia"/>
          <w:sz w:val="24"/>
          <w:lang w:eastAsia="zh-CN"/>
        </w:rPr>
        <w:t>（如</w:t>
      </w:r>
      <w:r w:rsidRPr="0049314B">
        <w:rPr>
          <w:rFonts w:hint="eastAsia"/>
          <w:sz w:val="24"/>
          <w:lang w:eastAsia="zh-CN"/>
        </w:rPr>
        <w:t>图</w:t>
      </w:r>
      <w:r w:rsidR="009A7862">
        <w:rPr>
          <w:rFonts w:hint="eastAsia"/>
          <w:sz w:val="24"/>
          <w:lang w:eastAsia="zh-CN"/>
        </w:rPr>
        <w:t>11</w:t>
      </w:r>
      <w:r w:rsidR="009A7862">
        <w:rPr>
          <w:rFonts w:hint="eastAsia"/>
          <w:sz w:val="24"/>
          <w:lang w:eastAsia="zh-CN"/>
        </w:rPr>
        <w:t>所示）</w:t>
      </w:r>
      <w:r w:rsidRPr="0049314B">
        <w:rPr>
          <w:rFonts w:hint="eastAsia"/>
          <w:sz w:val="24"/>
          <w:lang w:eastAsia="zh-CN"/>
        </w:rPr>
        <w:t>的实现如下：我们在一个卷积网络主干后接上</w:t>
      </w:r>
      <w:r w:rsidRPr="0049314B">
        <w:rPr>
          <w:rFonts w:hint="eastAsia"/>
          <w:sz w:val="24"/>
          <w:lang w:eastAsia="zh-CN"/>
        </w:rPr>
        <w:t>K</w:t>
      </w:r>
      <w:proofErr w:type="gramStart"/>
      <w:r w:rsidRPr="0049314B">
        <w:rPr>
          <w:rFonts w:hint="eastAsia"/>
          <w:sz w:val="24"/>
          <w:lang w:eastAsia="zh-CN"/>
        </w:rPr>
        <w:t>个</w:t>
      </w:r>
      <w:proofErr w:type="gramEnd"/>
      <w:r w:rsidRPr="0049314B">
        <w:rPr>
          <w:rFonts w:hint="eastAsia"/>
          <w:sz w:val="24"/>
          <w:lang w:eastAsia="zh-CN"/>
        </w:rPr>
        <w:t>不同的全连接层作为分类头</w:t>
      </w:r>
      <w:r w:rsidR="009A7862">
        <w:rPr>
          <w:rFonts w:hint="eastAsia"/>
          <w:sz w:val="24"/>
          <w:lang w:eastAsia="zh-CN"/>
        </w:rPr>
        <w:t>。</w:t>
      </w:r>
      <w:r w:rsidRPr="0049314B">
        <w:rPr>
          <w:rFonts w:hint="eastAsia"/>
          <w:sz w:val="24"/>
          <w:lang w:eastAsia="zh-CN"/>
        </w:rPr>
        <w:t>在训练时，每个分类头接收到的特征向量由于</w:t>
      </w:r>
      <w:r w:rsidRPr="0049314B">
        <w:rPr>
          <w:rFonts w:hint="eastAsia"/>
          <w:sz w:val="24"/>
          <w:lang w:eastAsia="zh-CN"/>
        </w:rPr>
        <w:t>dropout</w:t>
      </w:r>
      <w:r w:rsidRPr="0049314B">
        <w:rPr>
          <w:rFonts w:hint="eastAsia"/>
          <w:sz w:val="24"/>
          <w:lang w:eastAsia="zh-CN"/>
        </w:rPr>
        <w:t>的随机性而不同，这样训练后分类头可以学习到不同的参数，相当于通过不同的视角理解图像的特征向量，获得多种不同的</w:t>
      </w:r>
      <w:r w:rsidRPr="0049314B">
        <w:rPr>
          <w:rFonts w:hint="eastAsia"/>
          <w:sz w:val="24"/>
          <w:lang w:eastAsia="zh-CN"/>
        </w:rPr>
        <w:t>logits</w:t>
      </w:r>
      <w:r w:rsidRPr="0049314B">
        <w:rPr>
          <w:rFonts w:hint="eastAsia"/>
          <w:sz w:val="24"/>
          <w:lang w:eastAsia="zh-CN"/>
        </w:rPr>
        <w:t>结果。模型输出的</w:t>
      </w:r>
      <w:r w:rsidRPr="0049314B">
        <w:rPr>
          <w:rFonts w:hint="eastAsia"/>
          <w:sz w:val="24"/>
          <w:lang w:eastAsia="zh-CN"/>
        </w:rPr>
        <w:t>logits</w:t>
      </w:r>
      <w:r w:rsidRPr="0049314B">
        <w:rPr>
          <w:rFonts w:hint="eastAsia"/>
          <w:sz w:val="24"/>
          <w:lang w:eastAsia="zh-CN"/>
        </w:rPr>
        <w:t>是由这</w:t>
      </w:r>
      <w:r w:rsidRPr="0049314B">
        <w:rPr>
          <w:rFonts w:hint="eastAsia"/>
          <w:sz w:val="24"/>
          <w:lang w:eastAsia="zh-CN"/>
        </w:rPr>
        <w:t>K</w:t>
      </w:r>
      <w:proofErr w:type="gramStart"/>
      <w:r w:rsidRPr="0049314B">
        <w:rPr>
          <w:rFonts w:hint="eastAsia"/>
          <w:sz w:val="24"/>
          <w:lang w:eastAsia="zh-CN"/>
        </w:rPr>
        <w:t>个</w:t>
      </w:r>
      <w:proofErr w:type="gramEnd"/>
      <w:r w:rsidRPr="0049314B">
        <w:rPr>
          <w:rFonts w:hint="eastAsia"/>
          <w:sz w:val="24"/>
          <w:lang w:eastAsia="zh-CN"/>
        </w:rPr>
        <w:t>分类头的</w:t>
      </w:r>
      <w:r w:rsidRPr="0049314B">
        <w:rPr>
          <w:rFonts w:hint="eastAsia"/>
          <w:sz w:val="24"/>
          <w:lang w:eastAsia="zh-CN"/>
        </w:rPr>
        <w:t>logits</w:t>
      </w:r>
      <w:proofErr w:type="gramStart"/>
      <w:r w:rsidRPr="0049314B">
        <w:rPr>
          <w:rFonts w:hint="eastAsia"/>
          <w:sz w:val="24"/>
          <w:lang w:eastAsia="zh-CN"/>
        </w:rPr>
        <w:t>求平均</w:t>
      </w:r>
      <w:proofErr w:type="gramEnd"/>
      <w:r w:rsidRPr="0049314B">
        <w:rPr>
          <w:rFonts w:hint="eastAsia"/>
          <w:sz w:val="24"/>
          <w:lang w:eastAsia="zh-CN"/>
        </w:rPr>
        <w:t>后的结果。我们在实验中发现</w:t>
      </w:r>
      <w:r w:rsidRPr="0049314B">
        <w:rPr>
          <w:rFonts w:hint="eastAsia"/>
          <w:sz w:val="24"/>
          <w:lang w:eastAsia="zh-CN"/>
        </w:rPr>
        <w:t>K=5</w:t>
      </w:r>
      <w:r w:rsidRPr="0049314B">
        <w:rPr>
          <w:rFonts w:hint="eastAsia"/>
          <w:sz w:val="24"/>
          <w:lang w:eastAsia="zh-CN"/>
        </w:rPr>
        <w:t>可以有效提升模型效果而不至于过度降低模型的推理效率</w:t>
      </w:r>
      <w:r w:rsidR="009A7862">
        <w:rPr>
          <w:rFonts w:hint="eastAsia"/>
          <w:sz w:val="24"/>
          <w:lang w:eastAsia="zh-CN"/>
        </w:rPr>
        <w:t>。</w:t>
      </w:r>
    </w:p>
    <w:p w14:paraId="419FBFFD" w14:textId="26FF01E5" w:rsidR="007C0EC8" w:rsidRPr="0049314B" w:rsidRDefault="007C0EC8" w:rsidP="00CC7DF3">
      <w:pPr>
        <w:spacing w:beforeLines="100" w:before="240" w:afterLines="100" w:after="240"/>
        <w:ind w:leftChars="27" w:left="59" w:firstLineChars="185" w:firstLine="444"/>
        <w:jc w:val="both"/>
        <w:rPr>
          <w:sz w:val="24"/>
          <w:lang w:eastAsia="zh-CN"/>
        </w:rPr>
      </w:pPr>
      <w:r w:rsidRPr="007C0EC8">
        <w:rPr>
          <w:sz w:val="24"/>
          <w:lang w:eastAsia="zh-CN"/>
        </w:rPr>
        <w:lastRenderedPageBreak/>
        <w:t xml:space="preserve">The fast </w:t>
      </w:r>
      <w:ins w:id="83" w:author="朱 威" w:date="2022-12-04T19:09:00Z">
        <w:r w:rsidR="00FA5A94" w:rsidRPr="009344A5">
          <w:rPr>
            <w:sz w:val="24"/>
            <w:lang w:eastAsia="zh-CN"/>
          </w:rPr>
          <w:t>ensemble</w:t>
        </w:r>
      </w:ins>
      <w:del w:id="84" w:author="朱 威" w:date="2022-12-04T19:09:00Z">
        <w:r w:rsidRPr="007C0EC8" w:rsidDel="00FA5A94">
          <w:rPr>
            <w:sz w:val="24"/>
            <w:lang w:eastAsia="zh-CN"/>
          </w:rPr>
          <w:delText>integration</w:delText>
        </w:r>
      </w:del>
      <w:r w:rsidRPr="007C0EC8">
        <w:rPr>
          <w:sz w:val="24"/>
          <w:lang w:eastAsia="zh-CN"/>
        </w:rPr>
        <w:t xml:space="preserve"> method (as shown in Figure 11) is implemented as follows: we connect K different fully connected layers as classification heads after a convolutional network backbone. During training, each classification head receives different feature vectors due to the randomness of dropout, so that the classification heads can learn </w:t>
      </w:r>
      <w:del w:id="85" w:author="朱 威" w:date="2022-12-04T19:10:00Z">
        <w:r w:rsidRPr="007C0EC8" w:rsidDel="00FA5A94">
          <w:rPr>
            <w:sz w:val="24"/>
            <w:lang w:eastAsia="zh-CN"/>
          </w:rPr>
          <w:delText xml:space="preserve">various </w:delText>
        </w:r>
      </w:del>
      <w:ins w:id="86" w:author="朱 威" w:date="2022-12-04T19:10:00Z">
        <w:r w:rsidR="00FA5A94">
          <w:rPr>
            <w:sz w:val="24"/>
            <w:lang w:eastAsia="zh-CN"/>
          </w:rPr>
          <w:t>different</w:t>
        </w:r>
        <w:r w:rsidR="00FA5A94" w:rsidRPr="007C0EC8">
          <w:rPr>
            <w:sz w:val="24"/>
            <w:lang w:eastAsia="zh-CN"/>
          </w:rPr>
          <w:t xml:space="preserve"> </w:t>
        </w:r>
      </w:ins>
      <w:r w:rsidRPr="007C0EC8">
        <w:rPr>
          <w:sz w:val="24"/>
          <w:lang w:eastAsia="zh-CN"/>
        </w:rPr>
        <w:t>parameters after training. This is equivalent to understanding the feature vectors of the image from various perspectives and obtaining multiple distinct logit results. The logits output by the model are the result of averaging the logits of these K classification heads. In our experiments, we found that K=5 can effectively improve the performance of the model without excessively reducing inference efficiency.</w:t>
      </w:r>
    </w:p>
    <w:p w14:paraId="60EA1EB3" w14:textId="5E193FEA" w:rsidR="00FA337C" w:rsidRDefault="00FA337C" w:rsidP="00CC7DF3">
      <w:pPr>
        <w:spacing w:beforeLines="100" w:before="240" w:afterLines="100" w:after="240"/>
        <w:ind w:leftChars="27" w:left="59" w:firstLineChars="185" w:firstLine="444"/>
        <w:jc w:val="both"/>
        <w:rPr>
          <w:sz w:val="24"/>
          <w:lang w:eastAsia="zh-CN"/>
        </w:rPr>
      </w:pPr>
      <w:r w:rsidRPr="0049314B">
        <w:rPr>
          <w:rFonts w:hint="eastAsia"/>
          <w:sz w:val="24"/>
          <w:lang w:eastAsia="zh-CN"/>
        </w:rPr>
        <w:t>快速集成方法只在模型主干上增加了几个分类层，相比于模型主干，模型只增加了</w:t>
      </w:r>
      <w:r w:rsidRPr="0049314B">
        <w:rPr>
          <w:rFonts w:hint="eastAsia"/>
          <w:sz w:val="24"/>
          <w:lang w:eastAsia="zh-CN"/>
        </w:rPr>
        <w:t>5k</w:t>
      </w:r>
      <w:r w:rsidR="009A7862">
        <w:rPr>
          <w:rFonts w:hint="eastAsia"/>
          <w:sz w:val="24"/>
          <w:lang w:eastAsia="zh-CN"/>
        </w:rPr>
        <w:t>的额外参数，对模型显存占用不会产生显著影响，</w:t>
      </w:r>
      <w:r w:rsidRPr="0049314B">
        <w:rPr>
          <w:rFonts w:hint="eastAsia"/>
          <w:sz w:val="24"/>
          <w:lang w:eastAsia="zh-CN"/>
        </w:rPr>
        <w:t>且由于分类层结构简单，在推理时也不会增加非常多的耗时。</w:t>
      </w:r>
    </w:p>
    <w:p w14:paraId="09B5D545" w14:textId="482FC2D9" w:rsidR="004F50C2" w:rsidRPr="0049314B" w:rsidRDefault="004F50C2" w:rsidP="00CC7DF3">
      <w:pPr>
        <w:spacing w:beforeLines="100" w:before="240" w:afterLines="100" w:after="240"/>
        <w:ind w:leftChars="27" w:left="59" w:firstLineChars="185" w:firstLine="444"/>
        <w:jc w:val="both"/>
        <w:rPr>
          <w:sz w:val="24"/>
          <w:lang w:eastAsia="zh-CN"/>
        </w:rPr>
      </w:pPr>
      <w:r w:rsidRPr="004F50C2">
        <w:rPr>
          <w:sz w:val="24"/>
          <w:lang w:eastAsia="zh-CN"/>
        </w:rPr>
        <w:t>The fast ensemble method only adds several classification layers to the backbone of the model. As compared to the model backbone, the model adds only 5k additional parameters, which does not significantly impact the memory footprint. In addition, the classification layer doesn't add much time to inference due to its simple structure.</w:t>
      </w:r>
    </w:p>
    <w:p w14:paraId="10A894F8" w14:textId="77777777" w:rsidR="00FA337C" w:rsidRPr="009A7862" w:rsidRDefault="00FA337C" w:rsidP="00CC7DF3">
      <w:pPr>
        <w:spacing w:beforeLines="100" w:before="240" w:afterLines="100" w:after="240"/>
        <w:jc w:val="both"/>
        <w:rPr>
          <w:lang w:eastAsia="zh-CN"/>
        </w:rPr>
      </w:pPr>
    </w:p>
    <w:p w14:paraId="2E679CB3" w14:textId="77777777" w:rsidR="00283807" w:rsidRPr="008F7EE2" w:rsidRDefault="00283807" w:rsidP="00CC7DF3">
      <w:pPr>
        <w:spacing w:beforeLines="100" w:before="240" w:afterLines="100" w:after="240"/>
        <w:rPr>
          <w:rStyle w:val="fontstyle01"/>
          <w:rFonts w:hint="eastAsia"/>
        </w:rPr>
      </w:pPr>
      <w:r w:rsidRPr="007A1942">
        <w:rPr>
          <w:rStyle w:val="fontstyle01"/>
          <w:noProof/>
          <w:lang w:eastAsia="zh-CN"/>
        </w:rPr>
        <w:drawing>
          <wp:inline distT="0" distB="0" distL="0" distR="0" wp14:anchorId="7CB99F01" wp14:editId="7815E1C5">
            <wp:extent cx="5274310" cy="171958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719580"/>
                    </a:xfrm>
                    <a:prstGeom prst="rect">
                      <a:avLst/>
                    </a:prstGeom>
                  </pic:spPr>
                </pic:pic>
              </a:graphicData>
            </a:graphic>
          </wp:inline>
        </w:drawing>
      </w:r>
    </w:p>
    <w:p w14:paraId="57F3581E" w14:textId="2D95FDF5" w:rsidR="00B31A0D" w:rsidRDefault="009A7862" w:rsidP="00CC7DF3">
      <w:pPr>
        <w:spacing w:beforeLines="100" w:before="240" w:afterLines="100" w:after="240"/>
        <w:rPr>
          <w:rStyle w:val="fontstyle01"/>
          <w:rFonts w:hint="eastAsia"/>
          <w:sz w:val="21"/>
          <w:lang w:eastAsia="zh-CN"/>
        </w:rPr>
      </w:pPr>
      <w:r>
        <w:rPr>
          <w:rStyle w:val="fontstyle01"/>
          <w:rFonts w:hint="eastAsia"/>
          <w:sz w:val="21"/>
          <w:lang w:eastAsia="zh-CN"/>
        </w:rPr>
        <w:tab/>
      </w:r>
      <w:r>
        <w:rPr>
          <w:rStyle w:val="fontstyle01"/>
          <w:rFonts w:hint="eastAsia"/>
          <w:sz w:val="21"/>
          <w:lang w:eastAsia="zh-CN"/>
        </w:rPr>
        <w:tab/>
      </w:r>
      <w:r>
        <w:rPr>
          <w:rStyle w:val="fontstyle01"/>
          <w:rFonts w:hint="eastAsia"/>
          <w:sz w:val="21"/>
          <w:lang w:eastAsia="zh-CN"/>
        </w:rPr>
        <w:tab/>
      </w:r>
      <w:r w:rsidR="00283807" w:rsidRPr="009A7862">
        <w:rPr>
          <w:rStyle w:val="fontstyle01"/>
          <w:rFonts w:hint="eastAsia"/>
          <w:sz w:val="21"/>
          <w:lang w:eastAsia="zh-CN"/>
        </w:rPr>
        <w:t>图</w:t>
      </w:r>
      <w:r w:rsidRPr="009A7862">
        <w:rPr>
          <w:rStyle w:val="fontstyle01"/>
          <w:rFonts w:hint="eastAsia"/>
          <w:sz w:val="21"/>
          <w:lang w:eastAsia="zh-CN"/>
        </w:rPr>
        <w:t>11</w:t>
      </w:r>
      <w:r w:rsidR="00283807" w:rsidRPr="009A7862">
        <w:rPr>
          <w:rStyle w:val="fontstyle01"/>
          <w:sz w:val="21"/>
          <w:lang w:eastAsia="zh-CN"/>
        </w:rPr>
        <w:t xml:space="preserve">. </w:t>
      </w:r>
      <w:r w:rsidR="00283807" w:rsidRPr="009A7862">
        <w:rPr>
          <w:rStyle w:val="fontstyle01"/>
          <w:rFonts w:hint="eastAsia"/>
          <w:sz w:val="21"/>
          <w:lang w:eastAsia="zh-CN"/>
        </w:rPr>
        <w:t>快速集成方法示意图</w:t>
      </w:r>
      <w:r w:rsidR="00283807" w:rsidRPr="009A7862">
        <w:rPr>
          <w:rStyle w:val="fontstyle01"/>
          <w:rFonts w:hint="eastAsia"/>
          <w:sz w:val="21"/>
          <w:lang w:eastAsia="zh-CN"/>
        </w:rPr>
        <w:t>.</w:t>
      </w:r>
    </w:p>
    <w:p w14:paraId="6E3C7C17" w14:textId="01D9C1C1" w:rsidR="00473DC0" w:rsidRPr="00473DC0" w:rsidRDefault="00473DC0" w:rsidP="00CC7DF3">
      <w:pPr>
        <w:spacing w:beforeLines="100" w:before="240" w:afterLines="100" w:after="240"/>
        <w:rPr>
          <w:rStyle w:val="fontstyle01"/>
          <w:rFonts w:eastAsia="PMingLiU" w:hint="eastAsia"/>
          <w:sz w:val="21"/>
          <w:lang w:eastAsia="zh-TW"/>
        </w:rPr>
      </w:pPr>
      <w:r w:rsidRPr="00473DC0">
        <w:rPr>
          <w:rStyle w:val="fontstyle01"/>
          <w:sz w:val="21"/>
          <w:lang w:eastAsia="zh-CN"/>
        </w:rPr>
        <w:t>Figure 11. Schematic diagram of the fast</w:t>
      </w:r>
      <w:r w:rsidRPr="00473DC0">
        <w:t xml:space="preserve"> ensemble method</w:t>
      </w:r>
      <w:r>
        <w:rPr>
          <w:rFonts w:eastAsia="PMingLiU" w:hint="eastAsia"/>
          <w:lang w:eastAsia="zh-TW"/>
        </w:rPr>
        <w:t>.</w:t>
      </w:r>
    </w:p>
    <w:p w14:paraId="2D884F9D" w14:textId="77777777" w:rsidR="006119DC" w:rsidRPr="000E444E" w:rsidRDefault="006119DC" w:rsidP="00CC7DF3">
      <w:pPr>
        <w:spacing w:beforeLines="100" w:before="240" w:afterLines="100" w:after="240"/>
        <w:rPr>
          <w:rFonts w:ascii="NimbusRomNo9L-Regu" w:hAnsi="NimbusRomNo9L-Regu" w:hint="eastAsia"/>
          <w:color w:val="000000"/>
          <w:sz w:val="21"/>
          <w:szCs w:val="20"/>
          <w:lang w:eastAsia="zh-CN"/>
        </w:rPr>
      </w:pPr>
    </w:p>
    <w:p w14:paraId="61631645" w14:textId="1B874B07" w:rsidR="004B7F55" w:rsidRPr="006E62BA" w:rsidRDefault="00283807" w:rsidP="00CC7DF3">
      <w:pPr>
        <w:spacing w:beforeLines="100" w:before="240" w:afterLines="100" w:after="240"/>
        <w:ind w:left="154" w:right="6481"/>
        <w:jc w:val="both"/>
        <w:outlineLvl w:val="0"/>
        <w:rPr>
          <w:rFonts w:ascii="宋体" w:eastAsia="PMingLiU" w:hAnsi="宋体" w:cs="宋体"/>
          <w:b/>
          <w:sz w:val="30"/>
          <w:szCs w:val="30"/>
          <w:lang w:eastAsia="zh-TW"/>
        </w:rPr>
      </w:pPr>
      <w:bookmarkStart w:id="87" w:name="_Toc119066541"/>
      <w:r w:rsidRPr="009A7862">
        <w:rPr>
          <w:rFonts w:ascii="Times New Roman" w:eastAsia="Times New Roman" w:hAnsi="Times New Roman" w:cs="Times New Roman"/>
          <w:b/>
          <w:bCs/>
          <w:sz w:val="30"/>
          <w:szCs w:val="30"/>
          <w:lang w:eastAsia="zh-CN"/>
        </w:rPr>
        <w:t>3.6</w:t>
      </w:r>
      <w:r w:rsidRPr="00A93B62">
        <w:rPr>
          <w:rFonts w:ascii="宋体" w:eastAsia="宋体" w:hAnsi="宋体" w:cs="宋体" w:hint="eastAsia"/>
          <w:b/>
          <w:bCs/>
          <w:spacing w:val="-1"/>
          <w:sz w:val="30"/>
          <w:szCs w:val="30"/>
          <w:lang w:eastAsia="zh-CN"/>
        </w:rPr>
        <w:t>模型</w:t>
      </w:r>
      <w:r w:rsidRPr="009A7862">
        <w:rPr>
          <w:rFonts w:ascii="宋体" w:eastAsia="宋体" w:hAnsi="宋体" w:cs="宋体" w:hint="eastAsia"/>
          <w:b/>
          <w:spacing w:val="1"/>
          <w:sz w:val="30"/>
          <w:szCs w:val="30"/>
          <w:lang w:eastAsia="zh-CN"/>
        </w:rPr>
        <w:t>训练与评估</w:t>
      </w:r>
      <w:bookmarkEnd w:id="87"/>
      <w:r w:rsidR="006E62BA">
        <w:rPr>
          <w:rFonts w:ascii="宋体" w:eastAsia="PMingLiU" w:hAnsi="宋体" w:cs="宋体" w:hint="eastAsia"/>
          <w:b/>
          <w:spacing w:val="1"/>
          <w:sz w:val="30"/>
          <w:szCs w:val="30"/>
          <w:lang w:eastAsia="zh-TW"/>
        </w:rPr>
        <w:t xml:space="preserve"> </w:t>
      </w:r>
      <w:r w:rsidR="006E62BA" w:rsidRPr="006E62BA">
        <w:rPr>
          <w:rFonts w:ascii="宋体" w:eastAsia="PMingLiU" w:hAnsi="宋体" w:cs="宋体"/>
          <w:b/>
          <w:spacing w:val="1"/>
          <w:sz w:val="30"/>
          <w:szCs w:val="30"/>
          <w:lang w:eastAsia="zh-TW"/>
        </w:rPr>
        <w:t>MODEL TRAINING AND EVALUATION</w:t>
      </w:r>
    </w:p>
    <w:p w14:paraId="315A45E9" w14:textId="037E70CA" w:rsidR="004B7F55" w:rsidRDefault="00283807" w:rsidP="00CC7DF3">
      <w:pPr>
        <w:spacing w:beforeLines="100" w:before="240" w:afterLines="100" w:after="240"/>
        <w:ind w:leftChars="27" w:left="59" w:firstLineChars="185" w:firstLine="444"/>
        <w:jc w:val="both"/>
        <w:rPr>
          <w:sz w:val="24"/>
          <w:lang w:eastAsia="zh-CN"/>
        </w:rPr>
      </w:pPr>
      <w:r w:rsidRPr="009A7862">
        <w:rPr>
          <w:rFonts w:hint="eastAsia"/>
          <w:sz w:val="24"/>
          <w:lang w:eastAsia="zh-CN"/>
        </w:rPr>
        <w:t>训练中我们采用</w:t>
      </w:r>
      <w:r w:rsidRPr="009A7862">
        <w:rPr>
          <w:rFonts w:hint="eastAsia"/>
          <w:sz w:val="24"/>
          <w:lang w:eastAsia="zh-CN"/>
        </w:rPr>
        <w:t>batch size</w:t>
      </w:r>
      <w:r w:rsidRPr="009A7862">
        <w:rPr>
          <w:rFonts w:hint="eastAsia"/>
          <w:sz w:val="24"/>
          <w:lang w:eastAsia="zh-CN"/>
        </w:rPr>
        <w:t>为</w:t>
      </w:r>
      <w:r w:rsidRPr="009A7862">
        <w:rPr>
          <w:rFonts w:hint="eastAsia"/>
          <w:sz w:val="24"/>
          <w:lang w:eastAsia="zh-CN"/>
        </w:rPr>
        <w:t>16</w:t>
      </w:r>
      <w:r w:rsidRPr="009A7862">
        <w:rPr>
          <w:rFonts w:hint="eastAsia"/>
          <w:sz w:val="24"/>
          <w:lang w:eastAsia="zh-CN"/>
        </w:rPr>
        <w:t>，</w:t>
      </w:r>
      <w:proofErr w:type="gramStart"/>
      <w:r w:rsidRPr="009A7862">
        <w:rPr>
          <w:rFonts w:hint="eastAsia"/>
          <w:sz w:val="24"/>
          <w:lang w:eastAsia="zh-CN"/>
        </w:rPr>
        <w:t>预训练</w:t>
      </w:r>
      <w:proofErr w:type="gramEnd"/>
      <w:r w:rsidRPr="009A7862">
        <w:rPr>
          <w:rFonts w:hint="eastAsia"/>
          <w:sz w:val="24"/>
          <w:lang w:eastAsia="zh-CN"/>
        </w:rPr>
        <w:t>卷积主干使用学习率为</w:t>
      </w:r>
      <w:r w:rsidRPr="009A7862">
        <w:rPr>
          <w:rFonts w:hint="eastAsia"/>
          <w:sz w:val="24"/>
          <w:lang w:eastAsia="zh-CN"/>
        </w:rPr>
        <w:t>2e-5</w:t>
      </w:r>
      <w:r w:rsidRPr="009A7862">
        <w:rPr>
          <w:rFonts w:hint="eastAsia"/>
          <w:sz w:val="24"/>
          <w:lang w:eastAsia="zh-CN"/>
        </w:rPr>
        <w:t>，随机初始化的分类</w:t>
      </w:r>
      <w:proofErr w:type="gramStart"/>
      <w:r w:rsidRPr="009A7862">
        <w:rPr>
          <w:rFonts w:hint="eastAsia"/>
          <w:sz w:val="24"/>
          <w:lang w:eastAsia="zh-CN"/>
        </w:rPr>
        <w:t>头采用</w:t>
      </w:r>
      <w:proofErr w:type="gramEnd"/>
      <w:r w:rsidRPr="009A7862">
        <w:rPr>
          <w:rFonts w:hint="eastAsia"/>
          <w:sz w:val="24"/>
          <w:lang w:eastAsia="zh-CN"/>
        </w:rPr>
        <w:t>2e-4</w:t>
      </w:r>
      <w:r w:rsidRPr="009A7862">
        <w:rPr>
          <w:rFonts w:hint="eastAsia"/>
          <w:sz w:val="24"/>
          <w:lang w:eastAsia="zh-CN"/>
        </w:rPr>
        <w:t>的学习率</w:t>
      </w:r>
      <w:r w:rsidR="009A7862">
        <w:rPr>
          <w:rFonts w:hint="eastAsia"/>
          <w:sz w:val="24"/>
          <w:lang w:eastAsia="zh-CN"/>
        </w:rPr>
        <w:t>，</w:t>
      </w:r>
      <w:r w:rsidRPr="009A7862">
        <w:rPr>
          <w:rFonts w:hint="eastAsia"/>
          <w:sz w:val="24"/>
          <w:lang w:eastAsia="zh-CN"/>
        </w:rPr>
        <w:t>训练轮数最大为</w:t>
      </w:r>
      <w:r w:rsidRPr="009A7862">
        <w:rPr>
          <w:rFonts w:hint="eastAsia"/>
          <w:sz w:val="24"/>
          <w:lang w:eastAsia="zh-CN"/>
        </w:rPr>
        <w:t>30</w:t>
      </w:r>
      <w:r w:rsidR="009A7862">
        <w:rPr>
          <w:rFonts w:hint="eastAsia"/>
          <w:sz w:val="24"/>
          <w:lang w:eastAsia="zh-CN"/>
        </w:rPr>
        <w:t>。</w:t>
      </w:r>
    </w:p>
    <w:p w14:paraId="24B9B766" w14:textId="3613E040" w:rsidR="00937EAE" w:rsidRPr="009A7862" w:rsidRDefault="00937EAE" w:rsidP="00CC7DF3">
      <w:pPr>
        <w:spacing w:beforeLines="100" w:before="240" w:afterLines="100" w:after="240"/>
        <w:ind w:leftChars="27" w:left="59" w:firstLineChars="185" w:firstLine="444"/>
        <w:jc w:val="both"/>
        <w:rPr>
          <w:sz w:val="24"/>
          <w:lang w:eastAsia="zh-CN"/>
        </w:rPr>
      </w:pPr>
      <w:r w:rsidRPr="00937EAE">
        <w:rPr>
          <w:sz w:val="24"/>
          <w:lang w:eastAsia="zh-CN"/>
        </w:rPr>
        <w:t xml:space="preserve">For training, we use a batch size of 16, a learning rate of 2e-5 for the pre-trained convolutional backbone, a learning rate of 2e-4 for the randomly initialized classification head, and a maximum number of </w:t>
      </w:r>
      <w:proofErr w:type="gramStart"/>
      <w:r w:rsidRPr="00937EAE">
        <w:rPr>
          <w:sz w:val="24"/>
          <w:lang w:eastAsia="zh-CN"/>
        </w:rPr>
        <w:t>training</w:t>
      </w:r>
      <w:proofErr w:type="gramEnd"/>
      <w:r w:rsidRPr="00937EAE">
        <w:rPr>
          <w:sz w:val="24"/>
          <w:lang w:eastAsia="zh-CN"/>
        </w:rPr>
        <w:t xml:space="preserve"> </w:t>
      </w:r>
      <w:del w:id="88" w:author="朱 威" w:date="2022-12-04T19:11:00Z">
        <w:r w:rsidRPr="00937EAE" w:rsidDel="00FA5A94">
          <w:rPr>
            <w:sz w:val="24"/>
            <w:lang w:eastAsia="zh-CN"/>
          </w:rPr>
          <w:delText xml:space="preserve">rounds </w:delText>
        </w:r>
      </w:del>
      <w:ins w:id="89" w:author="朱 威" w:date="2022-12-04T19:11:00Z">
        <w:r w:rsidR="00FA5A94">
          <w:rPr>
            <w:sz w:val="24"/>
            <w:lang w:eastAsia="zh-CN"/>
          </w:rPr>
          <w:t>epochs</w:t>
        </w:r>
        <w:r w:rsidR="00FA5A94" w:rsidRPr="00937EAE">
          <w:rPr>
            <w:sz w:val="24"/>
            <w:lang w:eastAsia="zh-CN"/>
          </w:rPr>
          <w:t xml:space="preserve"> </w:t>
        </w:r>
      </w:ins>
      <w:r w:rsidRPr="00937EAE">
        <w:rPr>
          <w:sz w:val="24"/>
          <w:lang w:eastAsia="zh-CN"/>
        </w:rPr>
        <w:t>of 30.</w:t>
      </w:r>
    </w:p>
    <w:p w14:paraId="6F38C43F" w14:textId="35FBAFBF" w:rsidR="004B7F55" w:rsidRPr="002422EB" w:rsidRDefault="00784218" w:rsidP="00CC7DF3">
      <w:pPr>
        <w:spacing w:beforeLines="100" w:before="240" w:afterLines="100" w:after="240"/>
        <w:ind w:left="154"/>
        <w:rPr>
          <w:rFonts w:ascii="宋体" w:eastAsia="宋体" w:hAnsi="宋体"/>
          <w:b/>
          <w:sz w:val="24"/>
          <w:szCs w:val="24"/>
          <w:lang w:eastAsia="zh-CN"/>
        </w:rPr>
      </w:pPr>
      <w:r w:rsidRPr="002422EB">
        <w:rPr>
          <w:rFonts w:ascii="宋体" w:eastAsia="宋体" w:hAnsi="宋体"/>
          <w:b/>
          <w:sz w:val="24"/>
          <w:szCs w:val="24"/>
          <w:lang w:eastAsia="zh-CN"/>
        </w:rPr>
        <w:t>3.6.1</w:t>
      </w:r>
      <w:r w:rsidRPr="002422EB">
        <w:rPr>
          <w:rFonts w:ascii="宋体" w:eastAsia="宋体" w:hAnsi="宋体" w:hint="eastAsia"/>
          <w:b/>
          <w:sz w:val="24"/>
          <w:szCs w:val="24"/>
          <w:lang w:eastAsia="zh-CN"/>
        </w:rPr>
        <w:t>咳嗽检测模型</w:t>
      </w:r>
      <w:r w:rsidR="00937EAE" w:rsidRPr="00937EAE">
        <w:rPr>
          <w:rFonts w:ascii="宋体" w:eastAsia="宋体" w:hAnsi="宋体"/>
          <w:b/>
          <w:sz w:val="24"/>
          <w:szCs w:val="24"/>
          <w:lang w:eastAsia="zh-CN"/>
        </w:rPr>
        <w:t>Cough detection model</w:t>
      </w:r>
    </w:p>
    <w:p w14:paraId="6FCDA576" w14:textId="6348319F" w:rsidR="004B7F55" w:rsidRDefault="00784218" w:rsidP="00CC7DF3">
      <w:pPr>
        <w:spacing w:beforeLines="100" w:before="240" w:afterLines="100" w:after="240"/>
        <w:ind w:leftChars="27" w:left="59" w:firstLineChars="185" w:firstLine="444"/>
        <w:jc w:val="both"/>
        <w:rPr>
          <w:sz w:val="24"/>
          <w:lang w:eastAsia="zh-CN"/>
        </w:rPr>
      </w:pPr>
      <w:r w:rsidRPr="009A7862">
        <w:rPr>
          <w:rFonts w:hint="eastAsia"/>
          <w:sz w:val="24"/>
          <w:lang w:eastAsia="zh-CN"/>
        </w:rPr>
        <w:t>我们采用组合</w:t>
      </w:r>
      <w:r w:rsidR="00F53702">
        <w:rPr>
          <w:rFonts w:hint="eastAsia"/>
          <w:sz w:val="24"/>
          <w:lang w:eastAsia="zh-CN"/>
        </w:rPr>
        <w:t>后</w:t>
      </w:r>
      <w:r w:rsidRPr="009A7862">
        <w:rPr>
          <w:rFonts w:hint="eastAsia"/>
          <w:sz w:val="24"/>
          <w:lang w:eastAsia="zh-CN"/>
        </w:rPr>
        <w:t>的</w:t>
      </w:r>
      <w:r w:rsidRPr="009A7862">
        <w:rPr>
          <w:rFonts w:hint="eastAsia"/>
          <w:sz w:val="24"/>
          <w:lang w:eastAsia="zh-CN"/>
        </w:rPr>
        <w:t>CoughCLS-1</w:t>
      </w:r>
      <w:r w:rsidRPr="009A7862">
        <w:rPr>
          <w:rFonts w:hint="eastAsia"/>
          <w:sz w:val="24"/>
          <w:lang w:eastAsia="zh-CN"/>
        </w:rPr>
        <w:t>数据集进行</w:t>
      </w:r>
      <w:r w:rsidRPr="009A7862">
        <w:rPr>
          <w:rFonts w:hint="eastAsia"/>
          <w:sz w:val="24"/>
          <w:lang w:eastAsia="zh-CN"/>
        </w:rPr>
        <w:t>5</w:t>
      </w:r>
      <w:r w:rsidRPr="009A7862">
        <w:rPr>
          <w:rFonts w:hint="eastAsia"/>
          <w:sz w:val="24"/>
          <w:lang w:eastAsia="zh-CN"/>
        </w:rPr>
        <w:t>折交叉验证的方式进行模型评估，评估的主要</w:t>
      </w:r>
      <w:r w:rsidRPr="009A7862">
        <w:rPr>
          <w:rFonts w:hint="eastAsia"/>
          <w:sz w:val="24"/>
          <w:lang w:eastAsia="zh-CN"/>
        </w:rPr>
        <w:lastRenderedPageBreak/>
        <w:t>指标为</w:t>
      </w:r>
      <w:r w:rsidRPr="009A7862">
        <w:rPr>
          <w:rFonts w:hint="eastAsia"/>
          <w:sz w:val="24"/>
          <w:lang w:eastAsia="zh-CN"/>
        </w:rPr>
        <w:t>5</w:t>
      </w:r>
      <w:r w:rsidRPr="009A7862">
        <w:rPr>
          <w:rFonts w:hint="eastAsia"/>
          <w:sz w:val="24"/>
          <w:lang w:eastAsia="zh-CN"/>
        </w:rPr>
        <w:t>折交叉验证平均测试</w:t>
      </w:r>
      <w:r w:rsidRPr="009A7862">
        <w:rPr>
          <w:rFonts w:hint="eastAsia"/>
          <w:sz w:val="24"/>
          <w:lang w:eastAsia="zh-CN"/>
        </w:rPr>
        <w:t>AUC</w:t>
      </w:r>
      <w:r w:rsidRPr="009A7862">
        <w:rPr>
          <w:rFonts w:hint="eastAsia"/>
          <w:sz w:val="24"/>
          <w:lang w:eastAsia="zh-CN"/>
        </w:rPr>
        <w:t>分数。同时，我们还</w:t>
      </w:r>
      <w:r w:rsidR="00E97A72" w:rsidRPr="00560BB8">
        <w:rPr>
          <w:rFonts w:hint="eastAsia"/>
          <w:color w:val="000000" w:themeColor="text1"/>
          <w:sz w:val="24"/>
          <w:lang w:eastAsia="zh-CN"/>
        </w:rPr>
        <w:t>报告并</w:t>
      </w:r>
      <w:r w:rsidR="00B51BAC" w:rsidRPr="00560BB8">
        <w:rPr>
          <w:rFonts w:hint="eastAsia"/>
          <w:color w:val="000000" w:themeColor="text1"/>
          <w:sz w:val="24"/>
          <w:lang w:eastAsia="zh-CN"/>
        </w:rPr>
        <w:t>列出了</w:t>
      </w:r>
      <w:r w:rsidRPr="009A7862">
        <w:rPr>
          <w:rFonts w:hint="eastAsia"/>
          <w:sz w:val="24"/>
          <w:lang w:eastAsia="zh-CN"/>
        </w:rPr>
        <w:t>以</w:t>
      </w:r>
      <w:r w:rsidRPr="009A7862">
        <w:rPr>
          <w:rFonts w:hint="eastAsia"/>
          <w:sz w:val="24"/>
          <w:lang w:eastAsia="zh-CN"/>
        </w:rPr>
        <w:t>0.5</w:t>
      </w:r>
      <w:r w:rsidRPr="009A7862">
        <w:rPr>
          <w:rFonts w:hint="eastAsia"/>
          <w:sz w:val="24"/>
          <w:lang w:eastAsia="zh-CN"/>
        </w:rPr>
        <w:t>为阈值时的平均真阳性率和平均真阴性率。模型的表现对比见下面的表</w:t>
      </w:r>
      <w:r w:rsidR="009A7862">
        <w:rPr>
          <w:rFonts w:hint="eastAsia"/>
          <w:sz w:val="24"/>
          <w:lang w:eastAsia="zh-CN"/>
        </w:rPr>
        <w:t>1</w:t>
      </w:r>
      <w:r w:rsidR="009A7862">
        <w:rPr>
          <w:rFonts w:hint="eastAsia"/>
          <w:sz w:val="24"/>
          <w:lang w:eastAsia="zh-CN"/>
        </w:rPr>
        <w:t>。</w:t>
      </w:r>
      <w:r w:rsidRPr="009A7862">
        <w:rPr>
          <w:rFonts w:hint="eastAsia"/>
          <w:sz w:val="24"/>
          <w:lang w:eastAsia="zh-CN"/>
        </w:rPr>
        <w:t>我们可以看到，通过卷积神经网络，我们可以很高精度的检测一段音频中是否包含咳嗽音或是外界噪声。</w:t>
      </w:r>
    </w:p>
    <w:p w14:paraId="33945EE8" w14:textId="2DB182F7" w:rsidR="00937EAE" w:rsidRPr="00937EAE" w:rsidRDefault="00937EAE" w:rsidP="00937EAE">
      <w:pPr>
        <w:rPr>
          <w:sz w:val="24"/>
          <w:lang w:eastAsia="zh-CN"/>
        </w:rPr>
      </w:pPr>
      <w:r w:rsidRPr="00937EAE">
        <w:rPr>
          <w:sz w:val="24"/>
          <w:lang w:eastAsia="zh-CN"/>
        </w:rPr>
        <w:t xml:space="preserve">We used the combined CoughCLS-1 dataset to perform 5-fold cross validation for model evaluation, and the main metric evaluated was the 5-fold cross validation average test AUC score. At the same time, we also report and list the average true positive rate and the average true negative rate with a threshold of 0.5. The performance comparison of the models is shown in Table 1 below. We can see that with convolutional neural networks, we can detect whether an audio contains cough sounds </w:t>
      </w:r>
      <w:proofErr w:type="spellStart"/>
      <w:r w:rsidRPr="00937EAE">
        <w:rPr>
          <w:sz w:val="24"/>
          <w:lang w:eastAsia="zh-CN"/>
        </w:rPr>
        <w:t>or</w:t>
      </w:r>
      <w:del w:id="90" w:author="朱 威" w:date="2022-12-04T19:12:00Z">
        <w:r w:rsidRPr="00937EAE" w:rsidDel="00FA5A94">
          <w:rPr>
            <w:sz w:val="24"/>
            <w:lang w:eastAsia="zh-CN"/>
          </w:rPr>
          <w:delText xml:space="preserve"> external noise</w:delText>
        </w:r>
      </w:del>
      <w:ins w:id="91" w:author="朱 威" w:date="2022-12-04T19:12:00Z">
        <w:r w:rsidR="00FA5A94">
          <w:rPr>
            <w:sz w:val="24"/>
            <w:lang w:eastAsia="zh-CN"/>
          </w:rPr>
          <w:t>not</w:t>
        </w:r>
      </w:ins>
      <w:proofErr w:type="spellEnd"/>
      <w:r w:rsidRPr="00937EAE">
        <w:rPr>
          <w:sz w:val="24"/>
          <w:lang w:eastAsia="zh-CN"/>
        </w:rPr>
        <w:t xml:space="preserve"> with high accuracy.</w:t>
      </w:r>
    </w:p>
    <w:p w14:paraId="63A49460" w14:textId="77777777" w:rsidR="00937EAE" w:rsidRPr="00937EAE" w:rsidRDefault="00937EAE" w:rsidP="00CC7DF3">
      <w:pPr>
        <w:spacing w:beforeLines="100" w:before="240" w:afterLines="100" w:after="240"/>
        <w:ind w:leftChars="27" w:left="59" w:firstLineChars="185" w:firstLine="444"/>
        <w:jc w:val="both"/>
        <w:rPr>
          <w:sz w:val="24"/>
          <w:lang w:eastAsia="zh-CN"/>
        </w:rPr>
      </w:pPr>
    </w:p>
    <w:p w14:paraId="3F519462" w14:textId="77777777" w:rsidR="00171183" w:rsidRDefault="00171183" w:rsidP="00CC7DF3">
      <w:pPr>
        <w:spacing w:afterLines="50" w:after="120"/>
        <w:rPr>
          <w:rStyle w:val="fontstyle01"/>
          <w:rFonts w:hint="eastAsia"/>
          <w:lang w:eastAsia="zh-CN"/>
        </w:rPr>
      </w:pPr>
    </w:p>
    <w:tbl>
      <w:tblPr>
        <w:tblStyle w:val="a9"/>
        <w:tblW w:w="0" w:type="auto"/>
        <w:jc w:val="center"/>
        <w:tblLook w:val="04A0" w:firstRow="1" w:lastRow="0" w:firstColumn="1" w:lastColumn="0" w:noHBand="0" w:noVBand="1"/>
      </w:tblPr>
      <w:tblGrid>
        <w:gridCol w:w="2122"/>
        <w:gridCol w:w="2835"/>
        <w:gridCol w:w="1559"/>
        <w:gridCol w:w="1417"/>
        <w:gridCol w:w="1418"/>
      </w:tblGrid>
      <w:tr w:rsidR="00436AF0" w:rsidRPr="00E31943" w14:paraId="75F574D0" w14:textId="77777777" w:rsidTr="00E31943">
        <w:trPr>
          <w:jc w:val="center"/>
        </w:trPr>
        <w:tc>
          <w:tcPr>
            <w:tcW w:w="2122" w:type="dxa"/>
          </w:tcPr>
          <w:p w14:paraId="37B63876" w14:textId="77777777" w:rsidR="00171183" w:rsidRPr="00E31943" w:rsidRDefault="00171183" w:rsidP="00CC7DF3">
            <w:pPr>
              <w:spacing w:afterLines="50" w:after="120"/>
              <w:rPr>
                <w:rFonts w:ascii="宋体" w:hAnsi="宋体"/>
                <w:sz w:val="24"/>
                <w:szCs w:val="24"/>
              </w:rPr>
            </w:pPr>
          </w:p>
        </w:tc>
        <w:tc>
          <w:tcPr>
            <w:tcW w:w="2835" w:type="dxa"/>
          </w:tcPr>
          <w:p w14:paraId="64A0DDEF"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模型架构</w:t>
            </w:r>
          </w:p>
        </w:tc>
        <w:tc>
          <w:tcPr>
            <w:tcW w:w="1559" w:type="dxa"/>
          </w:tcPr>
          <w:p w14:paraId="0A6EF637" w14:textId="77777777" w:rsidR="00171183" w:rsidRPr="00E31943" w:rsidRDefault="00171183" w:rsidP="00CC7DF3">
            <w:pPr>
              <w:pStyle w:val="HTML"/>
              <w:shd w:val="clear" w:color="auto" w:fill="FFFFFF"/>
              <w:spacing w:afterLines="50" w:after="120"/>
              <w:textAlignment w:val="baseline"/>
              <w:rPr>
                <w:rFonts w:cs="Times New Roman"/>
                <w:color w:val="000000"/>
              </w:rPr>
            </w:pPr>
            <w:proofErr w:type="gramStart"/>
            <w:r w:rsidRPr="00E31943">
              <w:rPr>
                <w:rFonts w:cs="Times New Roman"/>
                <w:color w:val="000000"/>
              </w:rPr>
              <w:t>A</w:t>
            </w:r>
            <w:r w:rsidR="00EF45A6">
              <w:rPr>
                <w:rFonts w:cs="Times New Roman"/>
                <w:color w:val="000000"/>
              </w:rPr>
              <w:t>UC</w:t>
            </w:r>
            <w:r w:rsidRPr="00E31943">
              <w:rPr>
                <w:rFonts w:cs="Times New Roman"/>
                <w:color w:val="000000"/>
              </w:rPr>
              <w:t>(</w:t>
            </w:r>
            <w:proofErr w:type="gramEnd"/>
            <w:r w:rsidRPr="00E31943">
              <w:rPr>
                <w:rFonts w:cs="Times New Roman"/>
                <w:color w:val="000000"/>
              </w:rPr>
              <w:t>%)</w:t>
            </w:r>
          </w:p>
        </w:tc>
        <w:tc>
          <w:tcPr>
            <w:tcW w:w="1417" w:type="dxa"/>
          </w:tcPr>
          <w:p w14:paraId="5DE84E08" w14:textId="77777777" w:rsidR="00171183" w:rsidRPr="00E31943" w:rsidRDefault="00171183" w:rsidP="00CC7DF3">
            <w:pPr>
              <w:pStyle w:val="HTML"/>
              <w:shd w:val="clear" w:color="auto" w:fill="FFFFFF"/>
              <w:spacing w:afterLines="50" w:after="120"/>
              <w:textAlignment w:val="baseline"/>
              <w:rPr>
                <w:rFonts w:cs="Times New Roman"/>
                <w:color w:val="000000"/>
              </w:rPr>
            </w:pPr>
            <w:proofErr w:type="gramStart"/>
            <w:r w:rsidRPr="00E31943">
              <w:rPr>
                <w:rFonts w:cs="Times New Roman"/>
                <w:color w:val="000000"/>
              </w:rPr>
              <w:t>TPR(</w:t>
            </w:r>
            <w:proofErr w:type="gramEnd"/>
            <w:r w:rsidRPr="00E31943">
              <w:rPr>
                <w:rFonts w:cs="Times New Roman"/>
                <w:color w:val="000000"/>
              </w:rPr>
              <w:t>%)</w:t>
            </w:r>
          </w:p>
        </w:tc>
        <w:tc>
          <w:tcPr>
            <w:tcW w:w="1418" w:type="dxa"/>
          </w:tcPr>
          <w:p w14:paraId="34066FA2" w14:textId="77777777" w:rsidR="00171183" w:rsidRPr="00E31943" w:rsidRDefault="00171183" w:rsidP="00CC7DF3">
            <w:pPr>
              <w:pStyle w:val="HTML"/>
              <w:shd w:val="clear" w:color="auto" w:fill="FFFFFF"/>
              <w:spacing w:afterLines="50" w:after="120"/>
              <w:textAlignment w:val="baseline"/>
              <w:rPr>
                <w:rFonts w:cs="Times New Roman"/>
                <w:color w:val="000000"/>
              </w:rPr>
            </w:pPr>
            <w:proofErr w:type="gramStart"/>
            <w:r w:rsidRPr="00E31943">
              <w:rPr>
                <w:rFonts w:cs="Times New Roman" w:hint="eastAsia"/>
                <w:color w:val="000000"/>
              </w:rPr>
              <w:t>T</w:t>
            </w:r>
            <w:r w:rsidRPr="00E31943">
              <w:rPr>
                <w:rFonts w:cs="Times New Roman"/>
              </w:rPr>
              <w:t>NR</w:t>
            </w:r>
            <w:r w:rsidRPr="00E31943">
              <w:rPr>
                <w:rFonts w:cs="Times New Roman"/>
                <w:color w:val="000000"/>
              </w:rPr>
              <w:t>(</w:t>
            </w:r>
            <w:proofErr w:type="gramEnd"/>
            <w:r w:rsidRPr="00E31943">
              <w:rPr>
                <w:rFonts w:cs="Times New Roman"/>
                <w:color w:val="000000"/>
              </w:rPr>
              <w:t>%)</w:t>
            </w:r>
          </w:p>
        </w:tc>
      </w:tr>
      <w:tr w:rsidR="00436AF0" w:rsidRPr="00E31943" w14:paraId="02983E38" w14:textId="77777777" w:rsidTr="00E31943">
        <w:trPr>
          <w:jc w:val="center"/>
        </w:trPr>
        <w:tc>
          <w:tcPr>
            <w:tcW w:w="2122" w:type="dxa"/>
          </w:tcPr>
          <w:p w14:paraId="648F3D08" w14:textId="77777777" w:rsidR="00171183" w:rsidRPr="00E31943" w:rsidRDefault="00171183" w:rsidP="00CC7DF3">
            <w:pPr>
              <w:spacing w:afterLines="50" w:after="120"/>
              <w:rPr>
                <w:rStyle w:val="fontstyle01"/>
                <w:rFonts w:ascii="宋体" w:hAnsi="宋体"/>
                <w:sz w:val="24"/>
                <w:szCs w:val="24"/>
              </w:rPr>
            </w:pPr>
            <w:r w:rsidRPr="00E31943">
              <w:rPr>
                <w:rStyle w:val="fontstyle01"/>
                <w:rFonts w:ascii="宋体" w:hAnsi="宋体" w:hint="eastAsia"/>
                <w:sz w:val="24"/>
                <w:szCs w:val="24"/>
              </w:rPr>
              <w:t>机器学习模型</w:t>
            </w:r>
          </w:p>
        </w:tc>
        <w:tc>
          <w:tcPr>
            <w:tcW w:w="2835" w:type="dxa"/>
          </w:tcPr>
          <w:p w14:paraId="66254448" w14:textId="77777777" w:rsidR="00171183" w:rsidRPr="00E31943" w:rsidRDefault="00171183" w:rsidP="00CC7DF3">
            <w:pPr>
              <w:pStyle w:val="HTML"/>
              <w:shd w:val="clear" w:color="auto" w:fill="FFFFFF"/>
              <w:spacing w:afterLines="50" w:after="120"/>
              <w:textAlignment w:val="baseline"/>
              <w:rPr>
                <w:rFonts w:cs="Times New Roman"/>
                <w:color w:val="000000"/>
              </w:rPr>
            </w:pPr>
            <w:proofErr w:type="spellStart"/>
            <w:r w:rsidRPr="00E31943">
              <w:rPr>
                <w:rFonts w:cs="Times New Roman" w:hint="eastAsia"/>
                <w:color w:val="000000"/>
              </w:rPr>
              <w:t>Light</w:t>
            </w:r>
            <w:r w:rsidRPr="00E31943">
              <w:rPr>
                <w:rFonts w:cs="Times New Roman"/>
                <w:color w:val="000000"/>
              </w:rPr>
              <w:t>GBM</w:t>
            </w:r>
            <w:proofErr w:type="spellEnd"/>
          </w:p>
        </w:tc>
        <w:tc>
          <w:tcPr>
            <w:tcW w:w="1559" w:type="dxa"/>
          </w:tcPr>
          <w:p w14:paraId="3EB958F8"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7</w:t>
            </w:r>
            <w:r w:rsidRPr="00E31943">
              <w:rPr>
                <w:rFonts w:cs="Times New Roman"/>
                <w:color w:val="000000"/>
              </w:rPr>
              <w:t>8.5</w:t>
            </w:r>
          </w:p>
        </w:tc>
        <w:tc>
          <w:tcPr>
            <w:tcW w:w="1417" w:type="dxa"/>
          </w:tcPr>
          <w:p w14:paraId="679701A0"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7</w:t>
            </w:r>
            <w:r w:rsidRPr="00E31943">
              <w:rPr>
                <w:rFonts w:cs="Times New Roman"/>
                <w:color w:val="000000"/>
              </w:rPr>
              <w:t>3.2</w:t>
            </w:r>
          </w:p>
        </w:tc>
        <w:tc>
          <w:tcPr>
            <w:tcW w:w="1418" w:type="dxa"/>
          </w:tcPr>
          <w:p w14:paraId="272647AB"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8</w:t>
            </w:r>
            <w:r w:rsidRPr="00E31943">
              <w:rPr>
                <w:rFonts w:cs="Times New Roman"/>
                <w:color w:val="000000"/>
              </w:rPr>
              <w:t>0.1</w:t>
            </w:r>
          </w:p>
        </w:tc>
      </w:tr>
      <w:tr w:rsidR="00436AF0" w:rsidRPr="00E31943" w14:paraId="7E153AC9" w14:textId="77777777" w:rsidTr="00E31943">
        <w:trPr>
          <w:jc w:val="center"/>
        </w:trPr>
        <w:tc>
          <w:tcPr>
            <w:tcW w:w="2122" w:type="dxa"/>
          </w:tcPr>
          <w:p w14:paraId="2597AEAE" w14:textId="77777777" w:rsidR="00171183" w:rsidRPr="00E31943" w:rsidRDefault="00171183" w:rsidP="00CC7DF3">
            <w:pPr>
              <w:spacing w:afterLines="50" w:after="120"/>
              <w:rPr>
                <w:rStyle w:val="fontstyle01"/>
                <w:rFonts w:ascii="宋体" w:hAnsi="宋体"/>
                <w:sz w:val="24"/>
                <w:szCs w:val="24"/>
              </w:rPr>
            </w:pPr>
            <w:r w:rsidRPr="00E31943">
              <w:rPr>
                <w:rStyle w:val="fontstyle01"/>
                <w:rFonts w:ascii="宋体" w:hAnsi="宋体" w:hint="eastAsia"/>
                <w:sz w:val="24"/>
                <w:szCs w:val="24"/>
              </w:rPr>
              <w:t>深度学习模型</w:t>
            </w:r>
          </w:p>
        </w:tc>
        <w:tc>
          <w:tcPr>
            <w:tcW w:w="2835" w:type="dxa"/>
          </w:tcPr>
          <w:p w14:paraId="471515DD"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M</w:t>
            </w:r>
            <w:r w:rsidRPr="00E31943">
              <w:rPr>
                <w:rFonts w:cs="Times New Roman"/>
                <w:color w:val="000000"/>
              </w:rPr>
              <w:t xml:space="preserve">obileNet-v3 </w:t>
            </w:r>
          </w:p>
          <w:p w14:paraId="0EF4A92A"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color w:val="000000"/>
              </w:rPr>
              <w:t>(</w:t>
            </w:r>
            <w:proofErr w:type="gramStart"/>
            <w:r w:rsidR="006A68F0" w:rsidRPr="006A68F0">
              <w:rPr>
                <w:rFonts w:cs="Times New Roman"/>
                <w:color w:val="000000"/>
              </w:rPr>
              <w:t>not</w:t>
            </w:r>
            <w:proofErr w:type="gramEnd"/>
            <w:r w:rsidR="006A68F0" w:rsidRPr="006A68F0">
              <w:rPr>
                <w:rFonts w:cs="Times New Roman"/>
                <w:color w:val="000000"/>
              </w:rPr>
              <w:t xml:space="preserve"> pretrained</w:t>
            </w:r>
            <w:r w:rsidRPr="00E31943">
              <w:rPr>
                <w:rFonts w:cs="Times New Roman"/>
                <w:color w:val="000000"/>
              </w:rPr>
              <w:t>)</w:t>
            </w:r>
          </w:p>
        </w:tc>
        <w:tc>
          <w:tcPr>
            <w:tcW w:w="1559" w:type="dxa"/>
          </w:tcPr>
          <w:p w14:paraId="5B0A569F"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8</w:t>
            </w:r>
            <w:r w:rsidRPr="00E31943">
              <w:rPr>
                <w:rFonts w:cs="Times New Roman"/>
              </w:rPr>
              <w:t>6.8</w:t>
            </w:r>
          </w:p>
        </w:tc>
        <w:tc>
          <w:tcPr>
            <w:tcW w:w="1417" w:type="dxa"/>
          </w:tcPr>
          <w:p w14:paraId="36A9EB9A"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8</w:t>
            </w:r>
            <w:r w:rsidRPr="00E31943">
              <w:rPr>
                <w:rFonts w:cs="Times New Roman"/>
              </w:rPr>
              <w:t>0.6</w:t>
            </w:r>
          </w:p>
        </w:tc>
        <w:tc>
          <w:tcPr>
            <w:tcW w:w="1418" w:type="dxa"/>
          </w:tcPr>
          <w:p w14:paraId="2FC0449E"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color w:val="000000"/>
              </w:rPr>
              <w:t>8</w:t>
            </w:r>
            <w:r w:rsidRPr="00E31943">
              <w:rPr>
                <w:rFonts w:cs="Times New Roman"/>
              </w:rPr>
              <w:t>5.7</w:t>
            </w:r>
          </w:p>
        </w:tc>
      </w:tr>
      <w:tr w:rsidR="00436AF0" w:rsidRPr="00E31943" w14:paraId="3C3EC026" w14:textId="77777777" w:rsidTr="00E31943">
        <w:trPr>
          <w:jc w:val="center"/>
        </w:trPr>
        <w:tc>
          <w:tcPr>
            <w:tcW w:w="2122" w:type="dxa"/>
          </w:tcPr>
          <w:p w14:paraId="0F7D259C" w14:textId="77777777" w:rsidR="00171183" w:rsidRPr="00E31943" w:rsidRDefault="00171183" w:rsidP="00CC7DF3">
            <w:pPr>
              <w:spacing w:afterLines="50" w:after="120"/>
              <w:rPr>
                <w:rStyle w:val="fontstyle01"/>
                <w:rFonts w:ascii="宋体" w:hAnsi="宋体"/>
                <w:sz w:val="24"/>
                <w:szCs w:val="24"/>
              </w:rPr>
            </w:pPr>
          </w:p>
        </w:tc>
        <w:tc>
          <w:tcPr>
            <w:tcW w:w="2835" w:type="dxa"/>
          </w:tcPr>
          <w:p w14:paraId="4F189D6C"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M</w:t>
            </w:r>
            <w:r w:rsidRPr="00E31943">
              <w:rPr>
                <w:rFonts w:cs="Times New Roman"/>
                <w:color w:val="000000"/>
              </w:rPr>
              <w:t>obileNet-v3</w:t>
            </w:r>
          </w:p>
        </w:tc>
        <w:tc>
          <w:tcPr>
            <w:tcW w:w="1559" w:type="dxa"/>
          </w:tcPr>
          <w:p w14:paraId="7E5C2A92"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7.1</w:t>
            </w:r>
          </w:p>
        </w:tc>
        <w:tc>
          <w:tcPr>
            <w:tcW w:w="1417" w:type="dxa"/>
          </w:tcPr>
          <w:p w14:paraId="30DA2A49"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1.5</w:t>
            </w:r>
          </w:p>
        </w:tc>
        <w:tc>
          <w:tcPr>
            <w:tcW w:w="1418" w:type="dxa"/>
          </w:tcPr>
          <w:p w14:paraId="3C95071D"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4.2</w:t>
            </w:r>
          </w:p>
        </w:tc>
      </w:tr>
      <w:tr w:rsidR="00436AF0" w:rsidRPr="00E31943" w14:paraId="10CA5470" w14:textId="77777777" w:rsidTr="00E31943">
        <w:trPr>
          <w:jc w:val="center"/>
        </w:trPr>
        <w:tc>
          <w:tcPr>
            <w:tcW w:w="2122" w:type="dxa"/>
          </w:tcPr>
          <w:p w14:paraId="4E5E38C3" w14:textId="77777777" w:rsidR="00171183" w:rsidRPr="00E31943" w:rsidRDefault="00171183" w:rsidP="00CC7DF3">
            <w:pPr>
              <w:spacing w:afterLines="50" w:after="120"/>
              <w:rPr>
                <w:rStyle w:val="fontstyle01"/>
                <w:rFonts w:ascii="宋体" w:hAnsi="宋体"/>
                <w:sz w:val="24"/>
                <w:szCs w:val="24"/>
              </w:rPr>
            </w:pPr>
          </w:p>
        </w:tc>
        <w:tc>
          <w:tcPr>
            <w:tcW w:w="2835" w:type="dxa"/>
          </w:tcPr>
          <w:p w14:paraId="0FB46B35"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M</w:t>
            </w:r>
            <w:r w:rsidRPr="00E31943">
              <w:rPr>
                <w:rFonts w:cs="Times New Roman"/>
                <w:color w:val="000000"/>
              </w:rPr>
              <w:t xml:space="preserve">obileNet-v3 </w:t>
            </w:r>
          </w:p>
          <w:p w14:paraId="178185FB"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rPr>
              <w:t>+ F</w:t>
            </w:r>
            <w:r w:rsidRPr="00E31943">
              <w:rPr>
                <w:rFonts w:cs="Times New Roman" w:hint="eastAsia"/>
              </w:rPr>
              <w:t>ast</w:t>
            </w:r>
            <w:r w:rsidRPr="00E31943">
              <w:rPr>
                <w:rFonts w:cs="Times New Roman"/>
              </w:rPr>
              <w:t xml:space="preserve"> E</w:t>
            </w:r>
            <w:r w:rsidRPr="00E31943">
              <w:rPr>
                <w:rFonts w:cs="Times New Roman" w:hint="eastAsia"/>
              </w:rPr>
              <w:t>nsemble</w:t>
            </w:r>
          </w:p>
        </w:tc>
        <w:tc>
          <w:tcPr>
            <w:tcW w:w="1559" w:type="dxa"/>
          </w:tcPr>
          <w:p w14:paraId="5EFDAAB9"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7.9</w:t>
            </w:r>
          </w:p>
        </w:tc>
        <w:tc>
          <w:tcPr>
            <w:tcW w:w="1417" w:type="dxa"/>
          </w:tcPr>
          <w:p w14:paraId="448B726B"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2.7</w:t>
            </w:r>
          </w:p>
        </w:tc>
        <w:tc>
          <w:tcPr>
            <w:tcW w:w="1418" w:type="dxa"/>
          </w:tcPr>
          <w:p w14:paraId="34B14C56" w14:textId="77777777" w:rsidR="00171183" w:rsidRPr="00E31943" w:rsidRDefault="00171183" w:rsidP="00CC7DF3">
            <w:pPr>
              <w:pStyle w:val="HTML"/>
              <w:shd w:val="clear" w:color="auto" w:fill="FFFFFF"/>
              <w:spacing w:afterLines="50" w:after="120"/>
              <w:textAlignment w:val="baseline"/>
              <w:rPr>
                <w:rFonts w:cs="Times New Roman"/>
                <w:color w:val="000000"/>
              </w:rPr>
            </w:pPr>
            <w:r w:rsidRPr="00E31943">
              <w:rPr>
                <w:rFonts w:cs="Times New Roman" w:hint="eastAsia"/>
                <w:color w:val="000000"/>
              </w:rPr>
              <w:t>9</w:t>
            </w:r>
            <w:r w:rsidRPr="00E31943">
              <w:rPr>
                <w:rFonts w:cs="Times New Roman"/>
              </w:rPr>
              <w:t>4.5</w:t>
            </w:r>
          </w:p>
        </w:tc>
      </w:tr>
    </w:tbl>
    <w:p w14:paraId="3BC192C5" w14:textId="77777777" w:rsidR="00006BA5" w:rsidRDefault="00006BA5" w:rsidP="00CC7DF3">
      <w:pPr>
        <w:spacing w:beforeLines="100" w:before="240" w:afterLines="100" w:after="240"/>
        <w:jc w:val="center"/>
        <w:rPr>
          <w:rStyle w:val="fontstyle01"/>
          <w:rFonts w:hint="eastAsia"/>
          <w:sz w:val="21"/>
          <w:szCs w:val="21"/>
          <w:lang w:eastAsia="zh-CN"/>
        </w:rPr>
      </w:pPr>
    </w:p>
    <w:p w14:paraId="465F0ADC" w14:textId="77777777" w:rsidR="00006BA5" w:rsidRDefault="00006BA5" w:rsidP="00006BA5">
      <w:pPr>
        <w:spacing w:afterLines="50" w:after="120"/>
        <w:rPr>
          <w:rStyle w:val="fontstyle01"/>
          <w:rFonts w:hint="eastAsia"/>
          <w:lang w:eastAsia="zh-CN"/>
        </w:rPr>
      </w:pPr>
    </w:p>
    <w:tbl>
      <w:tblPr>
        <w:tblStyle w:val="a9"/>
        <w:tblW w:w="0" w:type="auto"/>
        <w:tblLook w:val="04A0" w:firstRow="1" w:lastRow="0" w:firstColumn="1" w:lastColumn="0" w:noHBand="0" w:noVBand="1"/>
      </w:tblPr>
      <w:tblGrid>
        <w:gridCol w:w="2122"/>
        <w:gridCol w:w="2835"/>
        <w:gridCol w:w="1559"/>
        <w:gridCol w:w="1417"/>
        <w:gridCol w:w="1418"/>
      </w:tblGrid>
      <w:tr w:rsidR="00006BA5" w:rsidRPr="00006BA5" w14:paraId="6D4CDFD5" w14:textId="77777777" w:rsidTr="00006BA5">
        <w:trPr>
          <w:trHeight w:val="397"/>
        </w:trPr>
        <w:tc>
          <w:tcPr>
            <w:tcW w:w="2122" w:type="dxa"/>
            <w:hideMark/>
          </w:tcPr>
          <w:p w14:paraId="04C71783"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 </w:t>
            </w:r>
          </w:p>
        </w:tc>
        <w:tc>
          <w:tcPr>
            <w:tcW w:w="2835" w:type="dxa"/>
            <w:hideMark/>
          </w:tcPr>
          <w:p w14:paraId="64DDB635"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 xml:space="preserve">Model </w:t>
            </w:r>
          </w:p>
        </w:tc>
        <w:tc>
          <w:tcPr>
            <w:tcW w:w="1559" w:type="dxa"/>
            <w:hideMark/>
          </w:tcPr>
          <w:p w14:paraId="28A4033F"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roofErr w:type="gramStart"/>
            <w:r w:rsidRPr="00006BA5">
              <w:rPr>
                <w:rFonts w:ascii="NimbusRomNo9L-Regu" w:hAnsi="NimbusRomNo9L-Regu"/>
                <w:b/>
                <w:bCs/>
                <w:color w:val="000000"/>
                <w:sz w:val="21"/>
                <w:szCs w:val="21"/>
              </w:rPr>
              <w:t>AUC(</w:t>
            </w:r>
            <w:proofErr w:type="gramEnd"/>
            <w:r w:rsidRPr="00006BA5">
              <w:rPr>
                <w:rFonts w:ascii="NimbusRomNo9L-Regu" w:hAnsi="NimbusRomNo9L-Regu"/>
                <w:b/>
                <w:bCs/>
                <w:color w:val="000000"/>
                <w:sz w:val="21"/>
                <w:szCs w:val="21"/>
              </w:rPr>
              <w:t>%)</w:t>
            </w:r>
          </w:p>
        </w:tc>
        <w:tc>
          <w:tcPr>
            <w:tcW w:w="1417" w:type="dxa"/>
            <w:hideMark/>
          </w:tcPr>
          <w:p w14:paraId="371D4242"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roofErr w:type="gramStart"/>
            <w:r w:rsidRPr="00006BA5">
              <w:rPr>
                <w:rFonts w:ascii="NimbusRomNo9L-Regu" w:hAnsi="NimbusRomNo9L-Regu"/>
                <w:b/>
                <w:bCs/>
                <w:color w:val="000000"/>
                <w:sz w:val="21"/>
                <w:szCs w:val="21"/>
              </w:rPr>
              <w:t>TPR(</w:t>
            </w:r>
            <w:proofErr w:type="gramEnd"/>
            <w:r w:rsidRPr="00006BA5">
              <w:rPr>
                <w:rFonts w:ascii="NimbusRomNo9L-Regu" w:hAnsi="NimbusRomNo9L-Regu"/>
                <w:b/>
                <w:bCs/>
                <w:color w:val="000000"/>
                <w:sz w:val="21"/>
                <w:szCs w:val="21"/>
              </w:rPr>
              <w:t>%)</w:t>
            </w:r>
          </w:p>
        </w:tc>
        <w:tc>
          <w:tcPr>
            <w:tcW w:w="1418" w:type="dxa"/>
            <w:hideMark/>
          </w:tcPr>
          <w:p w14:paraId="7883A48E"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roofErr w:type="gramStart"/>
            <w:r w:rsidRPr="00006BA5">
              <w:rPr>
                <w:rFonts w:ascii="NimbusRomNo9L-Regu" w:hAnsi="NimbusRomNo9L-Regu"/>
                <w:b/>
                <w:bCs/>
                <w:color w:val="000000"/>
                <w:sz w:val="21"/>
                <w:szCs w:val="21"/>
              </w:rPr>
              <w:t>TNR(</w:t>
            </w:r>
            <w:proofErr w:type="gramEnd"/>
            <w:r w:rsidRPr="00006BA5">
              <w:rPr>
                <w:rFonts w:ascii="NimbusRomNo9L-Regu" w:hAnsi="NimbusRomNo9L-Regu"/>
                <w:b/>
                <w:bCs/>
                <w:color w:val="000000"/>
                <w:sz w:val="21"/>
                <w:szCs w:val="21"/>
              </w:rPr>
              <w:t>%)</w:t>
            </w:r>
          </w:p>
        </w:tc>
      </w:tr>
      <w:tr w:rsidR="00006BA5" w:rsidRPr="00006BA5" w14:paraId="384241BD" w14:textId="77777777" w:rsidTr="00006BA5">
        <w:trPr>
          <w:trHeight w:val="397"/>
        </w:trPr>
        <w:tc>
          <w:tcPr>
            <w:tcW w:w="2122" w:type="dxa"/>
            <w:hideMark/>
          </w:tcPr>
          <w:p w14:paraId="3933DF26"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Machine learning</w:t>
            </w:r>
          </w:p>
        </w:tc>
        <w:tc>
          <w:tcPr>
            <w:tcW w:w="2835" w:type="dxa"/>
            <w:hideMark/>
          </w:tcPr>
          <w:p w14:paraId="16047685"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roofErr w:type="spellStart"/>
            <w:r w:rsidRPr="00006BA5">
              <w:rPr>
                <w:rFonts w:ascii="NimbusRomNo9L-Regu" w:hAnsi="NimbusRomNo9L-Regu"/>
                <w:color w:val="000000"/>
                <w:sz w:val="21"/>
                <w:szCs w:val="21"/>
              </w:rPr>
              <w:t>LightGBM</w:t>
            </w:r>
            <w:proofErr w:type="spellEnd"/>
          </w:p>
        </w:tc>
        <w:tc>
          <w:tcPr>
            <w:tcW w:w="1559" w:type="dxa"/>
            <w:hideMark/>
          </w:tcPr>
          <w:p w14:paraId="44438B42"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78.5</w:t>
            </w:r>
          </w:p>
        </w:tc>
        <w:tc>
          <w:tcPr>
            <w:tcW w:w="1417" w:type="dxa"/>
            <w:hideMark/>
          </w:tcPr>
          <w:p w14:paraId="6E422CA1"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73.2</w:t>
            </w:r>
          </w:p>
        </w:tc>
        <w:tc>
          <w:tcPr>
            <w:tcW w:w="1418" w:type="dxa"/>
            <w:hideMark/>
          </w:tcPr>
          <w:p w14:paraId="7BB70B87"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80.1</w:t>
            </w:r>
          </w:p>
        </w:tc>
      </w:tr>
      <w:tr w:rsidR="00006BA5" w:rsidRPr="00006BA5" w14:paraId="6B0CB230" w14:textId="77777777" w:rsidTr="00006BA5">
        <w:trPr>
          <w:trHeight w:val="661"/>
        </w:trPr>
        <w:tc>
          <w:tcPr>
            <w:tcW w:w="2122" w:type="dxa"/>
            <w:vMerge w:val="restart"/>
            <w:hideMark/>
          </w:tcPr>
          <w:p w14:paraId="60E0C7B3"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Deep learning </w:t>
            </w:r>
          </w:p>
          <w:p w14:paraId="2A5A0847"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 </w:t>
            </w:r>
          </w:p>
        </w:tc>
        <w:tc>
          <w:tcPr>
            <w:tcW w:w="2835" w:type="dxa"/>
            <w:hideMark/>
          </w:tcPr>
          <w:p w14:paraId="5AFC54FF"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MobileNet-v3 (not pretrained)</w:t>
            </w:r>
          </w:p>
        </w:tc>
        <w:tc>
          <w:tcPr>
            <w:tcW w:w="1559" w:type="dxa"/>
            <w:hideMark/>
          </w:tcPr>
          <w:p w14:paraId="1D55A63C"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86.8</w:t>
            </w:r>
          </w:p>
        </w:tc>
        <w:tc>
          <w:tcPr>
            <w:tcW w:w="1417" w:type="dxa"/>
            <w:hideMark/>
          </w:tcPr>
          <w:p w14:paraId="79D71F57"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80.6</w:t>
            </w:r>
          </w:p>
        </w:tc>
        <w:tc>
          <w:tcPr>
            <w:tcW w:w="1418" w:type="dxa"/>
            <w:hideMark/>
          </w:tcPr>
          <w:p w14:paraId="4CDA3AC0"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85.7</w:t>
            </w:r>
          </w:p>
        </w:tc>
      </w:tr>
      <w:tr w:rsidR="00006BA5" w:rsidRPr="00006BA5" w14:paraId="6DB5BFF6" w14:textId="77777777" w:rsidTr="00006BA5">
        <w:trPr>
          <w:trHeight w:val="397"/>
        </w:trPr>
        <w:tc>
          <w:tcPr>
            <w:tcW w:w="0" w:type="auto"/>
            <w:vMerge/>
            <w:hideMark/>
          </w:tcPr>
          <w:p w14:paraId="611CBE7E"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
        </w:tc>
        <w:tc>
          <w:tcPr>
            <w:tcW w:w="2835" w:type="dxa"/>
            <w:hideMark/>
          </w:tcPr>
          <w:p w14:paraId="26C4C6B6"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MobileNet-v3</w:t>
            </w:r>
          </w:p>
        </w:tc>
        <w:tc>
          <w:tcPr>
            <w:tcW w:w="1559" w:type="dxa"/>
            <w:hideMark/>
          </w:tcPr>
          <w:p w14:paraId="6607ECE9"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97.1</w:t>
            </w:r>
          </w:p>
        </w:tc>
        <w:tc>
          <w:tcPr>
            <w:tcW w:w="1417" w:type="dxa"/>
            <w:hideMark/>
          </w:tcPr>
          <w:p w14:paraId="59189AB5"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91.5</w:t>
            </w:r>
          </w:p>
        </w:tc>
        <w:tc>
          <w:tcPr>
            <w:tcW w:w="1418" w:type="dxa"/>
            <w:hideMark/>
          </w:tcPr>
          <w:p w14:paraId="1FF3F975"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94.2</w:t>
            </w:r>
          </w:p>
        </w:tc>
      </w:tr>
      <w:tr w:rsidR="00006BA5" w:rsidRPr="00006BA5" w14:paraId="31885EAA" w14:textId="77777777" w:rsidTr="00006BA5">
        <w:trPr>
          <w:trHeight w:val="661"/>
        </w:trPr>
        <w:tc>
          <w:tcPr>
            <w:tcW w:w="0" w:type="auto"/>
            <w:vMerge/>
            <w:hideMark/>
          </w:tcPr>
          <w:p w14:paraId="709244FD"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p>
        </w:tc>
        <w:tc>
          <w:tcPr>
            <w:tcW w:w="2835" w:type="dxa"/>
            <w:hideMark/>
          </w:tcPr>
          <w:p w14:paraId="366D8B3B"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MobileNet-v3 + Fast Ensemble</w:t>
            </w:r>
          </w:p>
        </w:tc>
        <w:tc>
          <w:tcPr>
            <w:tcW w:w="1559" w:type="dxa"/>
            <w:hideMark/>
          </w:tcPr>
          <w:p w14:paraId="238330E0"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b/>
                <w:bCs/>
                <w:color w:val="000000"/>
                <w:sz w:val="21"/>
                <w:szCs w:val="21"/>
              </w:rPr>
              <w:t>97.9</w:t>
            </w:r>
          </w:p>
        </w:tc>
        <w:tc>
          <w:tcPr>
            <w:tcW w:w="1417" w:type="dxa"/>
            <w:hideMark/>
          </w:tcPr>
          <w:p w14:paraId="7AF6BE10"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92.7</w:t>
            </w:r>
          </w:p>
        </w:tc>
        <w:tc>
          <w:tcPr>
            <w:tcW w:w="1418" w:type="dxa"/>
            <w:hideMark/>
          </w:tcPr>
          <w:p w14:paraId="66E670F5" w14:textId="77777777" w:rsidR="00006BA5" w:rsidRPr="00006BA5" w:rsidRDefault="00006BA5" w:rsidP="00006BA5">
            <w:pPr>
              <w:widowControl w:val="0"/>
              <w:spacing w:beforeLines="100" w:before="240" w:afterLines="100" w:after="240"/>
              <w:jc w:val="center"/>
              <w:rPr>
                <w:rFonts w:ascii="NimbusRomNo9L-Regu" w:hAnsi="NimbusRomNo9L-Regu" w:hint="eastAsia"/>
                <w:color w:val="000000"/>
                <w:sz w:val="21"/>
                <w:szCs w:val="21"/>
              </w:rPr>
            </w:pPr>
            <w:r w:rsidRPr="00006BA5">
              <w:rPr>
                <w:rFonts w:ascii="NimbusRomNo9L-Regu" w:hAnsi="NimbusRomNo9L-Regu"/>
                <w:color w:val="000000"/>
                <w:sz w:val="21"/>
                <w:szCs w:val="21"/>
              </w:rPr>
              <w:t>94.5</w:t>
            </w:r>
          </w:p>
        </w:tc>
      </w:tr>
    </w:tbl>
    <w:p w14:paraId="3D161452" w14:textId="4646A251" w:rsidR="00171183" w:rsidRDefault="00CD065C" w:rsidP="00CC7DF3">
      <w:pPr>
        <w:spacing w:beforeLines="100" w:before="240" w:afterLines="100" w:after="240"/>
        <w:jc w:val="center"/>
        <w:rPr>
          <w:rStyle w:val="fontstyle01"/>
          <w:rFonts w:ascii="宋体" w:eastAsia="宋体" w:hAnsi="宋体"/>
          <w:sz w:val="21"/>
          <w:szCs w:val="21"/>
          <w:lang w:eastAsia="zh-CN"/>
        </w:rPr>
      </w:pPr>
      <w:r w:rsidRPr="00251CD2">
        <w:rPr>
          <w:rStyle w:val="fontstyle01"/>
          <w:rFonts w:hint="eastAsia"/>
          <w:sz w:val="21"/>
          <w:szCs w:val="21"/>
          <w:lang w:eastAsia="zh-CN"/>
        </w:rPr>
        <w:t>表</w:t>
      </w:r>
      <w:r w:rsidRPr="00251CD2">
        <w:rPr>
          <w:rStyle w:val="fontstyle01"/>
          <w:rFonts w:hint="eastAsia"/>
          <w:sz w:val="21"/>
          <w:szCs w:val="21"/>
          <w:lang w:eastAsia="zh-CN"/>
        </w:rPr>
        <w:t>1</w:t>
      </w:r>
      <w:r w:rsidRPr="00251CD2">
        <w:rPr>
          <w:rStyle w:val="fontstyle01"/>
          <w:rFonts w:hint="eastAsia"/>
          <w:sz w:val="21"/>
          <w:szCs w:val="21"/>
          <w:lang w:eastAsia="zh-CN"/>
        </w:rPr>
        <w:t>：</w:t>
      </w:r>
      <w:r w:rsidRPr="00251CD2">
        <w:rPr>
          <w:rStyle w:val="fontstyle01"/>
          <w:rFonts w:ascii="宋体" w:eastAsia="宋体" w:hAnsi="宋体" w:hint="eastAsia"/>
          <w:sz w:val="21"/>
          <w:szCs w:val="21"/>
          <w:lang w:eastAsia="zh-CN"/>
        </w:rPr>
        <w:t>各个不同的模型在</w:t>
      </w:r>
      <w:r w:rsidRPr="00251CD2">
        <w:rPr>
          <w:rFonts w:hint="eastAsia"/>
          <w:sz w:val="21"/>
          <w:szCs w:val="21"/>
          <w:lang w:eastAsia="zh-CN"/>
        </w:rPr>
        <w:t>CoughCLS-1</w:t>
      </w:r>
      <w:r w:rsidRPr="00251CD2">
        <w:rPr>
          <w:rStyle w:val="fontstyle01"/>
          <w:rFonts w:ascii="宋体" w:eastAsia="宋体" w:hAnsi="宋体" w:hint="eastAsia"/>
          <w:sz w:val="21"/>
          <w:szCs w:val="21"/>
          <w:lang w:eastAsia="zh-CN"/>
        </w:rPr>
        <w:t>数据集上进行</w:t>
      </w:r>
      <w:r w:rsidRPr="00251CD2">
        <w:rPr>
          <w:rStyle w:val="fontstyle01"/>
          <w:rFonts w:ascii="宋体" w:eastAsia="宋体" w:hAnsi="宋体"/>
          <w:sz w:val="21"/>
          <w:szCs w:val="21"/>
          <w:lang w:eastAsia="zh-CN"/>
        </w:rPr>
        <w:t>5</w:t>
      </w:r>
      <w:r w:rsidRPr="00251CD2">
        <w:rPr>
          <w:rStyle w:val="fontstyle01"/>
          <w:rFonts w:ascii="宋体" w:eastAsia="宋体" w:hAnsi="宋体" w:hint="eastAsia"/>
          <w:sz w:val="21"/>
          <w:szCs w:val="21"/>
          <w:lang w:eastAsia="zh-CN"/>
        </w:rPr>
        <w:t>折交叉验证的表现</w:t>
      </w:r>
    </w:p>
    <w:p w14:paraId="1ECDE02F" w14:textId="60F35821" w:rsidR="00006BA5" w:rsidRPr="00251CD2" w:rsidRDefault="00006BA5" w:rsidP="00CC7DF3">
      <w:pPr>
        <w:spacing w:beforeLines="100" w:before="240" w:afterLines="100" w:after="240"/>
        <w:jc w:val="center"/>
        <w:rPr>
          <w:rStyle w:val="fontstyle01"/>
          <w:rFonts w:hint="eastAsia"/>
          <w:sz w:val="21"/>
          <w:szCs w:val="21"/>
          <w:lang w:eastAsia="zh-CN"/>
        </w:rPr>
      </w:pPr>
      <w:r w:rsidRPr="00006BA5">
        <w:rPr>
          <w:rStyle w:val="fontstyle01"/>
          <w:sz w:val="21"/>
          <w:szCs w:val="21"/>
          <w:lang w:eastAsia="zh-CN"/>
        </w:rPr>
        <w:t>Table 1: Performance of various models with five-fold cross-validation on the CoughCLS-1 dataset</w:t>
      </w:r>
    </w:p>
    <w:p w14:paraId="13165A25" w14:textId="77777777" w:rsidR="00CD065C" w:rsidRPr="00CD065C" w:rsidRDefault="00CD065C" w:rsidP="00CC7DF3">
      <w:pPr>
        <w:spacing w:beforeLines="100" w:before="240" w:afterLines="100" w:after="240"/>
        <w:jc w:val="center"/>
        <w:rPr>
          <w:rStyle w:val="fontstyle01"/>
          <w:rFonts w:hint="eastAsia"/>
          <w:sz w:val="21"/>
          <w:lang w:eastAsia="zh-CN"/>
        </w:rPr>
      </w:pPr>
    </w:p>
    <w:p w14:paraId="5B8CF470" w14:textId="7A20AC8F" w:rsidR="004B7F55" w:rsidRPr="00F53702" w:rsidRDefault="00436AF0" w:rsidP="00CC7DF3">
      <w:pPr>
        <w:spacing w:beforeLines="100" w:before="240" w:afterLines="100" w:after="240"/>
        <w:ind w:left="154"/>
        <w:rPr>
          <w:rFonts w:ascii="Times New Roman" w:hAnsi="Times New Roman" w:cs="Times New Roman"/>
          <w:b/>
          <w:sz w:val="24"/>
          <w:szCs w:val="24"/>
          <w:lang w:eastAsia="zh-CN"/>
        </w:rPr>
      </w:pPr>
      <w:r w:rsidRPr="00F53702">
        <w:rPr>
          <w:rFonts w:ascii="Times New Roman" w:hAnsi="Times New Roman" w:cs="Times New Roman"/>
          <w:b/>
          <w:sz w:val="24"/>
          <w:szCs w:val="24"/>
          <w:lang w:eastAsia="zh-CN"/>
        </w:rPr>
        <w:t>3.6.2</w:t>
      </w:r>
      <w:r w:rsidRPr="00F53702">
        <w:rPr>
          <w:rFonts w:ascii="Times New Roman" w:hAnsiTheme="minorEastAsia" w:cs="Times New Roman"/>
          <w:b/>
          <w:sz w:val="24"/>
          <w:szCs w:val="24"/>
          <w:lang w:eastAsia="zh-CN"/>
        </w:rPr>
        <w:t>基于咳嗽音的肺部健康检测模型</w:t>
      </w:r>
      <w:r w:rsidR="005E3A1C" w:rsidRPr="005E3A1C">
        <w:rPr>
          <w:rFonts w:ascii="Times New Roman" w:hAnsiTheme="minorEastAsia" w:cs="Times New Roman"/>
          <w:b/>
          <w:sz w:val="24"/>
          <w:szCs w:val="24"/>
          <w:lang w:eastAsia="zh-CN"/>
        </w:rPr>
        <w:t>Lung health detection Model based on cough sounds</w:t>
      </w:r>
    </w:p>
    <w:p w14:paraId="498A52F7" w14:textId="077F5265" w:rsidR="009349C4" w:rsidRDefault="009349C4" w:rsidP="00CC7DF3">
      <w:pPr>
        <w:spacing w:beforeLines="100" w:before="240" w:afterLines="100" w:after="240"/>
        <w:ind w:leftChars="27" w:left="59" w:firstLineChars="185" w:firstLine="444"/>
        <w:jc w:val="both"/>
        <w:rPr>
          <w:sz w:val="24"/>
          <w:lang w:eastAsia="zh-CN"/>
        </w:rPr>
      </w:pPr>
      <w:r w:rsidRPr="00CD065C">
        <w:rPr>
          <w:rFonts w:hint="eastAsia"/>
          <w:sz w:val="24"/>
          <w:lang w:eastAsia="zh-CN"/>
        </w:rPr>
        <w:lastRenderedPageBreak/>
        <w:t>我们采用在</w:t>
      </w:r>
      <w:r w:rsidRPr="00CD065C">
        <w:rPr>
          <w:rFonts w:hint="eastAsia"/>
          <w:sz w:val="24"/>
          <w:lang w:eastAsia="zh-CN"/>
        </w:rPr>
        <w:t>Covid19-Cough</w:t>
      </w:r>
      <w:r w:rsidRPr="00CD065C">
        <w:rPr>
          <w:rFonts w:hint="eastAsia"/>
          <w:sz w:val="24"/>
          <w:lang w:eastAsia="zh-CN"/>
        </w:rPr>
        <w:t>数据集上进行</w:t>
      </w:r>
      <w:r w:rsidRPr="00CD065C">
        <w:rPr>
          <w:rFonts w:hint="eastAsia"/>
          <w:sz w:val="24"/>
          <w:lang w:eastAsia="zh-CN"/>
        </w:rPr>
        <w:t>5</w:t>
      </w:r>
      <w:r w:rsidRPr="00CD065C">
        <w:rPr>
          <w:rFonts w:hint="eastAsia"/>
          <w:sz w:val="24"/>
          <w:lang w:eastAsia="zh-CN"/>
        </w:rPr>
        <w:t>折交叉验证的方式进行模型评估，评估的主要指标为</w:t>
      </w:r>
      <w:r w:rsidRPr="00CD065C">
        <w:rPr>
          <w:rFonts w:hint="eastAsia"/>
          <w:sz w:val="24"/>
          <w:lang w:eastAsia="zh-CN"/>
        </w:rPr>
        <w:t>5</w:t>
      </w:r>
      <w:r w:rsidRPr="00CD065C">
        <w:rPr>
          <w:rFonts w:hint="eastAsia"/>
          <w:sz w:val="24"/>
          <w:lang w:eastAsia="zh-CN"/>
        </w:rPr>
        <w:t>折交叉验证平均测试</w:t>
      </w:r>
      <w:r w:rsidRPr="00CD065C">
        <w:rPr>
          <w:rFonts w:hint="eastAsia"/>
          <w:sz w:val="24"/>
          <w:lang w:eastAsia="zh-CN"/>
        </w:rPr>
        <w:t>AUC</w:t>
      </w:r>
      <w:r w:rsidRPr="00CD065C">
        <w:rPr>
          <w:rFonts w:hint="eastAsia"/>
          <w:sz w:val="24"/>
          <w:lang w:eastAsia="zh-CN"/>
        </w:rPr>
        <w:t>分数。同时，我们还</w:t>
      </w:r>
      <w:r w:rsidR="00560BB8" w:rsidRPr="00D879D6">
        <w:rPr>
          <w:rFonts w:hint="eastAsia"/>
          <w:color w:val="000000" w:themeColor="text1"/>
          <w:sz w:val="24"/>
          <w:lang w:eastAsia="zh-CN"/>
        </w:rPr>
        <w:t>报告并列出了</w:t>
      </w:r>
      <w:r w:rsidRPr="00CD065C">
        <w:rPr>
          <w:rFonts w:hint="eastAsia"/>
          <w:sz w:val="24"/>
          <w:lang w:eastAsia="zh-CN"/>
        </w:rPr>
        <w:t>以</w:t>
      </w:r>
      <w:r w:rsidRPr="00CD065C">
        <w:rPr>
          <w:rFonts w:hint="eastAsia"/>
          <w:sz w:val="24"/>
          <w:lang w:eastAsia="zh-CN"/>
        </w:rPr>
        <w:t>0.5</w:t>
      </w:r>
      <w:r w:rsidRPr="00CD065C">
        <w:rPr>
          <w:rFonts w:hint="eastAsia"/>
          <w:sz w:val="24"/>
          <w:lang w:eastAsia="zh-CN"/>
        </w:rPr>
        <w:t>为阈值时的平均真阳性率和平均真阴性率。模型的表现对比见下面的表</w:t>
      </w:r>
      <w:r w:rsidRPr="00CD065C">
        <w:rPr>
          <w:rFonts w:hint="eastAsia"/>
          <w:sz w:val="24"/>
          <w:lang w:eastAsia="zh-CN"/>
        </w:rPr>
        <w:t xml:space="preserve">2. </w:t>
      </w:r>
      <w:r w:rsidR="000E444E">
        <w:rPr>
          <w:rFonts w:hint="eastAsia"/>
          <w:sz w:val="24"/>
          <w:lang w:eastAsia="zh-CN"/>
        </w:rPr>
        <w:t>。</w:t>
      </w:r>
      <w:r w:rsidRPr="00CD065C">
        <w:rPr>
          <w:rFonts w:hint="eastAsia"/>
          <w:sz w:val="24"/>
          <w:lang w:eastAsia="zh-CN"/>
        </w:rPr>
        <w:t>在本研究中，我们默认采用</w:t>
      </w:r>
      <w:proofErr w:type="gramStart"/>
      <w:r w:rsidRPr="00CD065C">
        <w:rPr>
          <w:rFonts w:hint="eastAsia"/>
          <w:sz w:val="24"/>
          <w:lang w:eastAsia="zh-CN"/>
        </w:rPr>
        <w:t>预训练</w:t>
      </w:r>
      <w:proofErr w:type="gramEnd"/>
      <w:r w:rsidRPr="00CD065C">
        <w:rPr>
          <w:rFonts w:hint="eastAsia"/>
          <w:sz w:val="24"/>
          <w:lang w:eastAsia="zh-CN"/>
        </w:rPr>
        <w:t>后的卷积网络。我们也对比了完全随机初始化的网络的表现，这些模型会标识</w:t>
      </w:r>
      <w:r w:rsidR="00210EA0">
        <w:rPr>
          <w:rFonts w:hint="eastAsia"/>
          <w:sz w:val="24"/>
          <w:lang w:eastAsia="zh-CN"/>
        </w:rPr>
        <w:t>“</w:t>
      </w:r>
      <w:r w:rsidRPr="00CD065C">
        <w:rPr>
          <w:rFonts w:hint="eastAsia"/>
          <w:sz w:val="24"/>
          <w:lang w:eastAsia="zh-CN"/>
        </w:rPr>
        <w:t>未预训练”。</w:t>
      </w:r>
    </w:p>
    <w:p w14:paraId="3A888E7C" w14:textId="0C7EE875" w:rsidR="00B454BC" w:rsidRPr="009349C4" w:rsidRDefault="00B454BC" w:rsidP="00CC7DF3">
      <w:pPr>
        <w:spacing w:beforeLines="100" w:before="240" w:afterLines="100" w:after="240"/>
        <w:ind w:leftChars="27" w:left="59" w:firstLineChars="185" w:firstLine="444"/>
        <w:jc w:val="both"/>
        <w:rPr>
          <w:rStyle w:val="fontstyle01"/>
          <w:rFonts w:ascii="宋体" w:eastAsia="宋体" w:hAnsi="宋体"/>
          <w:sz w:val="24"/>
          <w:szCs w:val="24"/>
          <w:lang w:eastAsia="zh-CN"/>
        </w:rPr>
      </w:pPr>
      <w:r w:rsidRPr="00B454BC">
        <w:rPr>
          <w:rStyle w:val="fontstyle01"/>
          <w:rFonts w:ascii="宋体" w:eastAsia="宋体" w:hAnsi="宋体"/>
          <w:sz w:val="24"/>
          <w:szCs w:val="24"/>
          <w:lang w:eastAsia="zh-CN"/>
        </w:rPr>
        <w:t>We used 5-fold cross-validation on the Covid19-Cough dataset for model evaluation, and the main metric evaluated was the 5-fold cross-validation average test AUC score. Also, we report and list the average true positive and the average true negative with a 5-fold threshold of 0.5. The performance of the models is compared in Table 2 below. In this study, we used the pre-trained convolutional network by default. We also compare the performance of completely randomly initialized networks, which are marked as "</w:t>
      </w:r>
      <w:del w:id="92" w:author="朱 威" w:date="2022-12-04T19:12:00Z">
        <w:r w:rsidRPr="00B454BC" w:rsidDel="00FA5A94">
          <w:rPr>
            <w:rStyle w:val="fontstyle01"/>
            <w:rFonts w:ascii="宋体" w:eastAsia="宋体" w:hAnsi="宋体"/>
            <w:sz w:val="24"/>
            <w:szCs w:val="24"/>
            <w:lang w:eastAsia="zh-CN"/>
          </w:rPr>
          <w:delText>unpre</w:delText>
        </w:r>
      </w:del>
      <w:ins w:id="93" w:author="朱 威" w:date="2022-12-04T19:12:00Z">
        <w:r w:rsidR="00FA5A94">
          <w:rPr>
            <w:rStyle w:val="fontstyle01"/>
            <w:rFonts w:ascii="宋体" w:eastAsia="宋体" w:hAnsi="宋体"/>
            <w:sz w:val="24"/>
            <w:szCs w:val="24"/>
            <w:lang w:eastAsia="zh-CN"/>
          </w:rPr>
          <w:t xml:space="preserve">not </w:t>
        </w:r>
        <w:r w:rsidR="00FA5A94" w:rsidRPr="00B454BC">
          <w:rPr>
            <w:rStyle w:val="fontstyle01"/>
            <w:rFonts w:ascii="宋体" w:eastAsia="宋体" w:hAnsi="宋体"/>
            <w:sz w:val="24"/>
            <w:szCs w:val="24"/>
            <w:lang w:eastAsia="zh-CN"/>
          </w:rPr>
          <w:t>pre</w:t>
        </w:r>
      </w:ins>
      <w:r w:rsidRPr="00B454BC">
        <w:rPr>
          <w:rStyle w:val="fontstyle01"/>
          <w:rFonts w:ascii="宋体" w:eastAsia="宋体" w:hAnsi="宋体"/>
          <w:sz w:val="24"/>
          <w:szCs w:val="24"/>
          <w:lang w:eastAsia="zh-CN"/>
        </w:rPr>
        <w:t>-trained".</w:t>
      </w:r>
    </w:p>
    <w:p w14:paraId="5A9DA53F" w14:textId="77777777" w:rsidR="009349C4" w:rsidRPr="009349C4" w:rsidRDefault="009349C4" w:rsidP="00CC7DF3">
      <w:pPr>
        <w:spacing w:afterLines="50" w:after="120"/>
        <w:rPr>
          <w:rStyle w:val="fontstyle01"/>
          <w:rFonts w:ascii="宋体" w:eastAsia="宋体" w:hAnsi="宋体"/>
          <w:sz w:val="24"/>
          <w:szCs w:val="24"/>
          <w:lang w:eastAsia="zh-CN"/>
        </w:rPr>
      </w:pPr>
    </w:p>
    <w:tbl>
      <w:tblPr>
        <w:tblStyle w:val="a9"/>
        <w:tblW w:w="0" w:type="auto"/>
        <w:jc w:val="center"/>
        <w:tblLook w:val="04A0" w:firstRow="1" w:lastRow="0" w:firstColumn="1" w:lastColumn="0" w:noHBand="0" w:noVBand="1"/>
      </w:tblPr>
      <w:tblGrid>
        <w:gridCol w:w="2430"/>
        <w:gridCol w:w="3185"/>
        <w:gridCol w:w="1498"/>
        <w:gridCol w:w="1311"/>
        <w:gridCol w:w="1311"/>
      </w:tblGrid>
      <w:tr w:rsidR="009349C4" w:rsidRPr="009349C4" w14:paraId="234E611F" w14:textId="77777777" w:rsidTr="009349C4">
        <w:trPr>
          <w:trHeight w:val="525"/>
          <w:jc w:val="center"/>
        </w:trPr>
        <w:tc>
          <w:tcPr>
            <w:tcW w:w="2430" w:type="dxa"/>
          </w:tcPr>
          <w:p w14:paraId="6CD941B8" w14:textId="77777777" w:rsidR="009349C4" w:rsidRPr="009349C4" w:rsidRDefault="009349C4" w:rsidP="00CC7DF3">
            <w:pPr>
              <w:spacing w:afterLines="50" w:after="120"/>
              <w:rPr>
                <w:rFonts w:ascii="宋体" w:hAnsi="宋体"/>
                <w:sz w:val="24"/>
                <w:szCs w:val="24"/>
              </w:rPr>
            </w:pPr>
            <w:bookmarkStart w:id="94" w:name="_Hlk83113322"/>
          </w:p>
        </w:tc>
        <w:tc>
          <w:tcPr>
            <w:tcW w:w="3185" w:type="dxa"/>
          </w:tcPr>
          <w:p w14:paraId="65BB15E5"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模型架构</w:t>
            </w:r>
          </w:p>
        </w:tc>
        <w:tc>
          <w:tcPr>
            <w:tcW w:w="1498" w:type="dxa"/>
          </w:tcPr>
          <w:p w14:paraId="5543DB51" w14:textId="77777777" w:rsidR="009349C4" w:rsidRPr="009349C4" w:rsidRDefault="009349C4" w:rsidP="00CC7DF3">
            <w:pPr>
              <w:pStyle w:val="HTML"/>
              <w:shd w:val="clear" w:color="auto" w:fill="FFFFFF"/>
              <w:spacing w:afterLines="50" w:after="120"/>
              <w:textAlignment w:val="baseline"/>
              <w:rPr>
                <w:rFonts w:cs="Times New Roman"/>
                <w:color w:val="000000"/>
              </w:rPr>
            </w:pPr>
            <w:proofErr w:type="gramStart"/>
            <w:r w:rsidRPr="009349C4">
              <w:rPr>
                <w:rFonts w:cs="Times New Roman"/>
                <w:color w:val="000000"/>
              </w:rPr>
              <w:t>A</w:t>
            </w:r>
            <w:r w:rsidR="00EF45A6">
              <w:rPr>
                <w:rFonts w:ascii="PMingLiU" w:eastAsia="PMingLiU" w:hAnsi="PMingLiU" w:cs="Times New Roman" w:hint="eastAsia"/>
                <w:color w:val="000000"/>
                <w:lang w:eastAsia="zh-TW"/>
              </w:rPr>
              <w:t>UC</w:t>
            </w:r>
            <w:r w:rsidRPr="009349C4">
              <w:rPr>
                <w:rFonts w:cs="Times New Roman"/>
                <w:color w:val="000000"/>
              </w:rPr>
              <w:t>(</w:t>
            </w:r>
            <w:proofErr w:type="gramEnd"/>
            <w:r w:rsidRPr="009349C4">
              <w:rPr>
                <w:rFonts w:cs="Times New Roman"/>
                <w:color w:val="000000"/>
              </w:rPr>
              <w:t>%)</w:t>
            </w:r>
          </w:p>
        </w:tc>
        <w:tc>
          <w:tcPr>
            <w:tcW w:w="1311" w:type="dxa"/>
          </w:tcPr>
          <w:p w14:paraId="27418633" w14:textId="77777777" w:rsidR="009349C4" w:rsidRPr="009349C4" w:rsidRDefault="009349C4" w:rsidP="00CC7DF3">
            <w:pPr>
              <w:pStyle w:val="HTML"/>
              <w:shd w:val="clear" w:color="auto" w:fill="FFFFFF"/>
              <w:spacing w:afterLines="50" w:after="120"/>
              <w:textAlignment w:val="baseline"/>
              <w:rPr>
                <w:rFonts w:cs="Times New Roman"/>
                <w:color w:val="000000"/>
              </w:rPr>
            </w:pPr>
            <w:proofErr w:type="gramStart"/>
            <w:r w:rsidRPr="009349C4">
              <w:rPr>
                <w:rFonts w:cs="Times New Roman"/>
                <w:color w:val="000000"/>
              </w:rPr>
              <w:t>TPR(</w:t>
            </w:r>
            <w:proofErr w:type="gramEnd"/>
            <w:r w:rsidRPr="009349C4">
              <w:rPr>
                <w:rFonts w:cs="Times New Roman"/>
                <w:color w:val="000000"/>
              </w:rPr>
              <w:t>%)</w:t>
            </w:r>
          </w:p>
        </w:tc>
        <w:tc>
          <w:tcPr>
            <w:tcW w:w="1311" w:type="dxa"/>
          </w:tcPr>
          <w:p w14:paraId="17C608DA" w14:textId="77777777" w:rsidR="009349C4" w:rsidRPr="009349C4" w:rsidRDefault="009349C4" w:rsidP="00CC7DF3">
            <w:pPr>
              <w:pStyle w:val="HTML"/>
              <w:shd w:val="clear" w:color="auto" w:fill="FFFFFF"/>
              <w:spacing w:afterLines="50" w:after="120"/>
              <w:textAlignment w:val="baseline"/>
              <w:rPr>
                <w:rFonts w:cs="Times New Roman"/>
                <w:color w:val="000000"/>
              </w:rPr>
            </w:pPr>
            <w:proofErr w:type="gramStart"/>
            <w:r w:rsidRPr="009349C4">
              <w:rPr>
                <w:rFonts w:cs="Times New Roman" w:hint="eastAsia"/>
                <w:color w:val="000000"/>
              </w:rPr>
              <w:t>T</w:t>
            </w:r>
            <w:r w:rsidRPr="009349C4">
              <w:rPr>
                <w:rFonts w:cs="Times New Roman"/>
              </w:rPr>
              <w:t>NR</w:t>
            </w:r>
            <w:r w:rsidRPr="009349C4">
              <w:rPr>
                <w:rFonts w:cs="Times New Roman"/>
                <w:color w:val="000000"/>
              </w:rPr>
              <w:t>(</w:t>
            </w:r>
            <w:proofErr w:type="gramEnd"/>
            <w:r w:rsidRPr="009349C4">
              <w:rPr>
                <w:rFonts w:cs="Times New Roman"/>
                <w:color w:val="000000"/>
              </w:rPr>
              <w:t>%)</w:t>
            </w:r>
          </w:p>
        </w:tc>
      </w:tr>
      <w:tr w:rsidR="009349C4" w:rsidRPr="009349C4" w14:paraId="25230F75" w14:textId="77777777" w:rsidTr="009349C4">
        <w:trPr>
          <w:trHeight w:val="525"/>
          <w:jc w:val="center"/>
        </w:trPr>
        <w:tc>
          <w:tcPr>
            <w:tcW w:w="2430" w:type="dxa"/>
          </w:tcPr>
          <w:p w14:paraId="10F0B882" w14:textId="77777777" w:rsidR="009349C4" w:rsidRPr="009349C4" w:rsidRDefault="009349C4" w:rsidP="00CC7DF3">
            <w:pPr>
              <w:spacing w:afterLines="50" w:after="120"/>
              <w:rPr>
                <w:rStyle w:val="fontstyle01"/>
                <w:rFonts w:ascii="宋体" w:hAnsi="宋体"/>
                <w:sz w:val="24"/>
                <w:szCs w:val="24"/>
              </w:rPr>
            </w:pPr>
            <w:r w:rsidRPr="009349C4">
              <w:rPr>
                <w:rStyle w:val="fontstyle01"/>
                <w:rFonts w:ascii="宋体" w:hAnsi="宋体" w:hint="eastAsia"/>
                <w:sz w:val="24"/>
                <w:szCs w:val="24"/>
              </w:rPr>
              <w:t>机器学习模型</w:t>
            </w:r>
          </w:p>
        </w:tc>
        <w:tc>
          <w:tcPr>
            <w:tcW w:w="3185" w:type="dxa"/>
          </w:tcPr>
          <w:p w14:paraId="7DE30952" w14:textId="77777777" w:rsidR="009349C4" w:rsidRPr="009349C4" w:rsidRDefault="009349C4" w:rsidP="00CC7DF3">
            <w:pPr>
              <w:pStyle w:val="HTML"/>
              <w:shd w:val="clear" w:color="auto" w:fill="FFFFFF"/>
              <w:spacing w:afterLines="50" w:after="120"/>
              <w:textAlignment w:val="baseline"/>
              <w:rPr>
                <w:rFonts w:cs="Times New Roman"/>
                <w:color w:val="000000"/>
              </w:rPr>
            </w:pPr>
            <w:proofErr w:type="spellStart"/>
            <w:r w:rsidRPr="009349C4">
              <w:rPr>
                <w:rFonts w:cs="Times New Roman" w:hint="eastAsia"/>
                <w:color w:val="000000"/>
              </w:rPr>
              <w:t>Light</w:t>
            </w:r>
            <w:r w:rsidRPr="009349C4">
              <w:rPr>
                <w:rFonts w:cs="Times New Roman"/>
                <w:color w:val="000000"/>
              </w:rPr>
              <w:t>GBM</w:t>
            </w:r>
            <w:proofErr w:type="spellEnd"/>
          </w:p>
        </w:tc>
        <w:tc>
          <w:tcPr>
            <w:tcW w:w="1498" w:type="dxa"/>
          </w:tcPr>
          <w:p w14:paraId="09E9948A"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6</w:t>
            </w:r>
            <w:r w:rsidRPr="009349C4">
              <w:rPr>
                <w:rFonts w:cs="Times New Roman"/>
                <w:color w:val="000000"/>
              </w:rPr>
              <w:t>5.3</w:t>
            </w:r>
          </w:p>
        </w:tc>
        <w:tc>
          <w:tcPr>
            <w:tcW w:w="1311" w:type="dxa"/>
          </w:tcPr>
          <w:p w14:paraId="60F42E73"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5</w:t>
            </w:r>
            <w:r w:rsidRPr="009349C4">
              <w:rPr>
                <w:rFonts w:cs="Times New Roman"/>
                <w:color w:val="000000"/>
              </w:rPr>
              <w:t>6.7</w:t>
            </w:r>
          </w:p>
        </w:tc>
        <w:tc>
          <w:tcPr>
            <w:tcW w:w="1311" w:type="dxa"/>
          </w:tcPr>
          <w:p w14:paraId="12A6D416"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6</w:t>
            </w:r>
            <w:r w:rsidRPr="009349C4">
              <w:rPr>
                <w:rFonts w:cs="Times New Roman"/>
                <w:color w:val="000000"/>
              </w:rPr>
              <w:t>1.1</w:t>
            </w:r>
          </w:p>
        </w:tc>
      </w:tr>
      <w:tr w:rsidR="009349C4" w:rsidRPr="009349C4" w14:paraId="7FF3FBD5" w14:textId="77777777" w:rsidTr="009349C4">
        <w:trPr>
          <w:trHeight w:val="1051"/>
          <w:jc w:val="center"/>
        </w:trPr>
        <w:tc>
          <w:tcPr>
            <w:tcW w:w="2430" w:type="dxa"/>
          </w:tcPr>
          <w:p w14:paraId="4D14CF93" w14:textId="77777777" w:rsidR="009349C4" w:rsidRPr="009349C4" w:rsidRDefault="009349C4" w:rsidP="00CC7DF3">
            <w:pPr>
              <w:spacing w:afterLines="50" w:after="120"/>
              <w:rPr>
                <w:rStyle w:val="fontstyle01"/>
                <w:rFonts w:ascii="宋体" w:hAnsi="宋体"/>
                <w:sz w:val="24"/>
                <w:szCs w:val="24"/>
              </w:rPr>
            </w:pPr>
            <w:r w:rsidRPr="009349C4">
              <w:rPr>
                <w:rStyle w:val="fontstyle01"/>
                <w:rFonts w:ascii="宋体" w:hAnsi="宋体" w:hint="eastAsia"/>
                <w:sz w:val="24"/>
                <w:szCs w:val="24"/>
              </w:rPr>
              <w:t>深度学习模型</w:t>
            </w:r>
          </w:p>
        </w:tc>
        <w:tc>
          <w:tcPr>
            <w:tcW w:w="3185" w:type="dxa"/>
          </w:tcPr>
          <w:p w14:paraId="326C0C9A"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M</w:t>
            </w:r>
            <w:r w:rsidRPr="009349C4">
              <w:rPr>
                <w:rFonts w:cs="Times New Roman"/>
                <w:color w:val="000000"/>
              </w:rPr>
              <w:t xml:space="preserve">obileNet-v3 </w:t>
            </w:r>
          </w:p>
          <w:p w14:paraId="762C2D62"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color w:val="000000"/>
              </w:rPr>
              <w:t>(</w:t>
            </w:r>
            <w:proofErr w:type="gramStart"/>
            <w:r w:rsidRPr="009349C4">
              <w:rPr>
                <w:rFonts w:cs="Times New Roman" w:hint="eastAsia"/>
                <w:color w:val="000000"/>
              </w:rPr>
              <w:t>not</w:t>
            </w:r>
            <w:proofErr w:type="gramEnd"/>
            <w:r w:rsidRPr="009349C4">
              <w:rPr>
                <w:rFonts w:cs="Times New Roman"/>
                <w:color w:val="000000"/>
              </w:rPr>
              <w:t xml:space="preserve"> pretrained)</w:t>
            </w:r>
          </w:p>
        </w:tc>
        <w:tc>
          <w:tcPr>
            <w:tcW w:w="1498" w:type="dxa"/>
          </w:tcPr>
          <w:p w14:paraId="17D606B5"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7</w:t>
            </w:r>
            <w:r w:rsidRPr="009349C4">
              <w:rPr>
                <w:rFonts w:cs="Times New Roman"/>
                <w:color w:val="000000"/>
              </w:rPr>
              <w:t>3.1</w:t>
            </w:r>
          </w:p>
        </w:tc>
        <w:tc>
          <w:tcPr>
            <w:tcW w:w="1311" w:type="dxa"/>
          </w:tcPr>
          <w:p w14:paraId="08CC1C35"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5</w:t>
            </w:r>
            <w:r w:rsidRPr="009349C4">
              <w:rPr>
                <w:rFonts w:cs="Times New Roman"/>
                <w:color w:val="000000"/>
              </w:rPr>
              <w:t>8.7</w:t>
            </w:r>
          </w:p>
        </w:tc>
        <w:tc>
          <w:tcPr>
            <w:tcW w:w="1311" w:type="dxa"/>
          </w:tcPr>
          <w:p w14:paraId="1962D78D"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7</w:t>
            </w:r>
            <w:r w:rsidRPr="009349C4">
              <w:rPr>
                <w:rFonts w:cs="Times New Roman"/>
                <w:color w:val="000000"/>
              </w:rPr>
              <w:t>2.7</w:t>
            </w:r>
          </w:p>
        </w:tc>
      </w:tr>
      <w:tr w:rsidR="009349C4" w:rsidRPr="009349C4" w14:paraId="6FF9F20B" w14:textId="77777777" w:rsidTr="009349C4">
        <w:trPr>
          <w:trHeight w:val="525"/>
          <w:jc w:val="center"/>
        </w:trPr>
        <w:tc>
          <w:tcPr>
            <w:tcW w:w="2430" w:type="dxa"/>
          </w:tcPr>
          <w:p w14:paraId="4E1122BF" w14:textId="77777777" w:rsidR="009349C4" w:rsidRPr="009349C4" w:rsidRDefault="009349C4" w:rsidP="00CC7DF3">
            <w:pPr>
              <w:spacing w:afterLines="50" w:after="120"/>
              <w:rPr>
                <w:rStyle w:val="fontstyle01"/>
                <w:rFonts w:ascii="宋体" w:hAnsi="宋体"/>
                <w:sz w:val="24"/>
                <w:szCs w:val="24"/>
              </w:rPr>
            </w:pPr>
          </w:p>
        </w:tc>
        <w:tc>
          <w:tcPr>
            <w:tcW w:w="3185" w:type="dxa"/>
          </w:tcPr>
          <w:p w14:paraId="026EE9B5"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M</w:t>
            </w:r>
            <w:r w:rsidRPr="009349C4">
              <w:rPr>
                <w:rFonts w:cs="Times New Roman"/>
                <w:color w:val="000000"/>
              </w:rPr>
              <w:t>obileNet-v3</w:t>
            </w:r>
          </w:p>
        </w:tc>
        <w:tc>
          <w:tcPr>
            <w:tcW w:w="1498" w:type="dxa"/>
          </w:tcPr>
          <w:p w14:paraId="740882F1"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8</w:t>
            </w:r>
            <w:r w:rsidRPr="009349C4">
              <w:rPr>
                <w:rFonts w:cs="Times New Roman"/>
                <w:color w:val="000000"/>
              </w:rPr>
              <w:t>1.1</w:t>
            </w:r>
          </w:p>
        </w:tc>
        <w:tc>
          <w:tcPr>
            <w:tcW w:w="1311" w:type="dxa"/>
          </w:tcPr>
          <w:p w14:paraId="05944E9E"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7</w:t>
            </w:r>
            <w:r w:rsidRPr="009349C4">
              <w:rPr>
                <w:rFonts w:cs="Times New Roman"/>
                <w:color w:val="000000"/>
              </w:rPr>
              <w:t>0.6</w:t>
            </w:r>
          </w:p>
        </w:tc>
        <w:tc>
          <w:tcPr>
            <w:tcW w:w="1311" w:type="dxa"/>
          </w:tcPr>
          <w:p w14:paraId="2598BF91"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8</w:t>
            </w:r>
            <w:r w:rsidRPr="009349C4">
              <w:rPr>
                <w:rFonts w:cs="Times New Roman"/>
                <w:color w:val="000000"/>
              </w:rPr>
              <w:t>0.3</w:t>
            </w:r>
          </w:p>
        </w:tc>
      </w:tr>
      <w:tr w:rsidR="009349C4" w:rsidRPr="009349C4" w14:paraId="73C12AC0" w14:textId="77777777" w:rsidTr="009349C4">
        <w:trPr>
          <w:trHeight w:val="1051"/>
          <w:jc w:val="center"/>
        </w:trPr>
        <w:tc>
          <w:tcPr>
            <w:tcW w:w="2430" w:type="dxa"/>
          </w:tcPr>
          <w:p w14:paraId="62C77E10" w14:textId="77777777" w:rsidR="009349C4" w:rsidRPr="009349C4" w:rsidRDefault="009349C4" w:rsidP="00CC7DF3">
            <w:pPr>
              <w:spacing w:afterLines="50" w:after="120"/>
              <w:rPr>
                <w:rStyle w:val="fontstyle01"/>
                <w:rFonts w:ascii="宋体" w:hAnsi="宋体"/>
                <w:sz w:val="24"/>
                <w:szCs w:val="24"/>
              </w:rPr>
            </w:pPr>
          </w:p>
        </w:tc>
        <w:tc>
          <w:tcPr>
            <w:tcW w:w="3185" w:type="dxa"/>
          </w:tcPr>
          <w:p w14:paraId="1A3C2593"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M</w:t>
            </w:r>
            <w:r w:rsidRPr="009349C4">
              <w:rPr>
                <w:rFonts w:cs="Times New Roman"/>
                <w:color w:val="000000"/>
              </w:rPr>
              <w:t xml:space="preserve">obileNet-v3 </w:t>
            </w:r>
          </w:p>
          <w:p w14:paraId="107A3240"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rPr>
              <w:t>+ F</w:t>
            </w:r>
            <w:r w:rsidRPr="009349C4">
              <w:rPr>
                <w:rFonts w:cs="Times New Roman" w:hint="eastAsia"/>
              </w:rPr>
              <w:t>ast</w:t>
            </w:r>
            <w:r w:rsidRPr="009349C4">
              <w:rPr>
                <w:rFonts w:cs="Times New Roman"/>
              </w:rPr>
              <w:t xml:space="preserve"> E</w:t>
            </w:r>
            <w:r w:rsidRPr="009349C4">
              <w:rPr>
                <w:rFonts w:cs="Times New Roman" w:hint="eastAsia"/>
              </w:rPr>
              <w:t>nsemble</w:t>
            </w:r>
          </w:p>
        </w:tc>
        <w:tc>
          <w:tcPr>
            <w:tcW w:w="1498" w:type="dxa"/>
          </w:tcPr>
          <w:p w14:paraId="3AE67D6B"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8</w:t>
            </w:r>
            <w:r w:rsidRPr="009349C4">
              <w:rPr>
                <w:rFonts w:cs="Times New Roman"/>
                <w:color w:val="000000"/>
              </w:rPr>
              <w:t>2.5</w:t>
            </w:r>
          </w:p>
        </w:tc>
        <w:tc>
          <w:tcPr>
            <w:tcW w:w="1311" w:type="dxa"/>
          </w:tcPr>
          <w:p w14:paraId="3766463E"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7</w:t>
            </w:r>
            <w:r w:rsidRPr="009349C4">
              <w:rPr>
                <w:rFonts w:cs="Times New Roman"/>
                <w:color w:val="000000"/>
              </w:rPr>
              <w:t>1.3</w:t>
            </w:r>
          </w:p>
        </w:tc>
        <w:tc>
          <w:tcPr>
            <w:tcW w:w="1311" w:type="dxa"/>
          </w:tcPr>
          <w:p w14:paraId="69A1803A" w14:textId="77777777" w:rsidR="009349C4" w:rsidRPr="009349C4" w:rsidRDefault="009349C4" w:rsidP="00CC7DF3">
            <w:pPr>
              <w:pStyle w:val="HTML"/>
              <w:shd w:val="clear" w:color="auto" w:fill="FFFFFF"/>
              <w:spacing w:afterLines="50" w:after="120"/>
              <w:textAlignment w:val="baseline"/>
              <w:rPr>
                <w:rFonts w:cs="Times New Roman"/>
                <w:color w:val="000000"/>
              </w:rPr>
            </w:pPr>
            <w:r w:rsidRPr="009349C4">
              <w:rPr>
                <w:rFonts w:cs="Times New Roman" w:hint="eastAsia"/>
                <w:color w:val="000000"/>
              </w:rPr>
              <w:t>8</w:t>
            </w:r>
            <w:r w:rsidRPr="009349C4">
              <w:rPr>
                <w:rFonts w:cs="Times New Roman"/>
                <w:color w:val="000000"/>
              </w:rPr>
              <w:t>1.6</w:t>
            </w:r>
          </w:p>
        </w:tc>
      </w:tr>
      <w:bookmarkEnd w:id="94"/>
    </w:tbl>
    <w:p w14:paraId="07EC62B3" w14:textId="77777777" w:rsidR="00FD71DB" w:rsidRPr="009349C4" w:rsidRDefault="00FD71DB" w:rsidP="00FD71DB">
      <w:pPr>
        <w:spacing w:afterLines="50" w:after="120"/>
        <w:rPr>
          <w:rStyle w:val="fontstyle01"/>
          <w:rFonts w:ascii="宋体" w:eastAsia="宋体" w:hAnsi="宋体"/>
          <w:sz w:val="24"/>
          <w:szCs w:val="24"/>
          <w:lang w:eastAsia="zh-CN"/>
        </w:rPr>
      </w:pPr>
    </w:p>
    <w:tbl>
      <w:tblPr>
        <w:tblStyle w:val="a9"/>
        <w:tblW w:w="0" w:type="auto"/>
        <w:tblLook w:val="04A0" w:firstRow="1" w:lastRow="0" w:firstColumn="1" w:lastColumn="0" w:noHBand="0" w:noVBand="1"/>
      </w:tblPr>
      <w:tblGrid>
        <w:gridCol w:w="2223"/>
        <w:gridCol w:w="2842"/>
        <w:gridCol w:w="1641"/>
        <w:gridCol w:w="1601"/>
        <w:gridCol w:w="1628"/>
      </w:tblGrid>
      <w:tr w:rsidR="00FD71DB" w:rsidRPr="00FD71DB" w14:paraId="1E343346" w14:textId="77777777" w:rsidTr="00FD71DB">
        <w:trPr>
          <w:trHeight w:val="397"/>
        </w:trPr>
        <w:tc>
          <w:tcPr>
            <w:tcW w:w="2223" w:type="dxa"/>
            <w:hideMark/>
          </w:tcPr>
          <w:p w14:paraId="6445C594"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 </w:t>
            </w:r>
          </w:p>
        </w:tc>
        <w:tc>
          <w:tcPr>
            <w:tcW w:w="2842" w:type="dxa"/>
            <w:hideMark/>
          </w:tcPr>
          <w:p w14:paraId="63B9B12E"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 xml:space="preserve">Model </w:t>
            </w:r>
          </w:p>
        </w:tc>
        <w:tc>
          <w:tcPr>
            <w:tcW w:w="1641" w:type="dxa"/>
            <w:hideMark/>
          </w:tcPr>
          <w:p w14:paraId="65CF198F" w14:textId="77777777" w:rsidR="00FD71DB" w:rsidRPr="00FD71DB" w:rsidRDefault="00FD71DB" w:rsidP="00FD71DB">
            <w:pPr>
              <w:widowControl w:val="0"/>
              <w:spacing w:beforeLines="100" w:before="240" w:afterLines="100" w:after="240"/>
              <w:ind w:leftChars="27" w:left="59" w:firstLineChars="185" w:firstLine="446"/>
              <w:jc w:val="both"/>
              <w:rPr>
                <w:sz w:val="24"/>
              </w:rPr>
            </w:pPr>
            <w:proofErr w:type="gramStart"/>
            <w:r w:rsidRPr="00FD71DB">
              <w:rPr>
                <w:b/>
                <w:bCs/>
                <w:sz w:val="24"/>
              </w:rPr>
              <w:t>AUC(</w:t>
            </w:r>
            <w:proofErr w:type="gramEnd"/>
            <w:r w:rsidRPr="00FD71DB">
              <w:rPr>
                <w:b/>
                <w:bCs/>
                <w:sz w:val="24"/>
              </w:rPr>
              <w:t>%)</w:t>
            </w:r>
          </w:p>
        </w:tc>
        <w:tc>
          <w:tcPr>
            <w:tcW w:w="1601" w:type="dxa"/>
            <w:hideMark/>
          </w:tcPr>
          <w:p w14:paraId="551479B6" w14:textId="77777777" w:rsidR="00FD71DB" w:rsidRPr="00FD71DB" w:rsidRDefault="00FD71DB" w:rsidP="00FD71DB">
            <w:pPr>
              <w:widowControl w:val="0"/>
              <w:spacing w:beforeLines="100" w:before="240" w:afterLines="100" w:after="240"/>
              <w:ind w:leftChars="27" w:left="59" w:firstLineChars="185" w:firstLine="446"/>
              <w:jc w:val="both"/>
              <w:rPr>
                <w:sz w:val="24"/>
              </w:rPr>
            </w:pPr>
            <w:proofErr w:type="gramStart"/>
            <w:r w:rsidRPr="00FD71DB">
              <w:rPr>
                <w:b/>
                <w:bCs/>
                <w:sz w:val="24"/>
              </w:rPr>
              <w:t>TPR(</w:t>
            </w:r>
            <w:proofErr w:type="gramEnd"/>
            <w:r w:rsidRPr="00FD71DB">
              <w:rPr>
                <w:b/>
                <w:bCs/>
                <w:sz w:val="24"/>
              </w:rPr>
              <w:t>%)</w:t>
            </w:r>
          </w:p>
        </w:tc>
        <w:tc>
          <w:tcPr>
            <w:tcW w:w="1628" w:type="dxa"/>
            <w:hideMark/>
          </w:tcPr>
          <w:p w14:paraId="0D8E1123" w14:textId="77777777" w:rsidR="00FD71DB" w:rsidRPr="00FD71DB" w:rsidRDefault="00FD71DB" w:rsidP="00FD71DB">
            <w:pPr>
              <w:widowControl w:val="0"/>
              <w:spacing w:beforeLines="100" w:before="240" w:afterLines="100" w:after="240"/>
              <w:ind w:leftChars="27" w:left="59" w:firstLineChars="185" w:firstLine="446"/>
              <w:jc w:val="both"/>
              <w:rPr>
                <w:sz w:val="24"/>
              </w:rPr>
            </w:pPr>
            <w:proofErr w:type="gramStart"/>
            <w:r w:rsidRPr="00FD71DB">
              <w:rPr>
                <w:b/>
                <w:bCs/>
                <w:sz w:val="24"/>
              </w:rPr>
              <w:t>TNR(</w:t>
            </w:r>
            <w:proofErr w:type="gramEnd"/>
            <w:r w:rsidRPr="00FD71DB">
              <w:rPr>
                <w:b/>
                <w:bCs/>
                <w:sz w:val="24"/>
              </w:rPr>
              <w:t>%)</w:t>
            </w:r>
          </w:p>
        </w:tc>
      </w:tr>
      <w:tr w:rsidR="00FD71DB" w:rsidRPr="00FD71DB" w14:paraId="12700D6E" w14:textId="77777777" w:rsidTr="00FD71DB">
        <w:trPr>
          <w:trHeight w:val="397"/>
        </w:trPr>
        <w:tc>
          <w:tcPr>
            <w:tcW w:w="2223" w:type="dxa"/>
            <w:hideMark/>
          </w:tcPr>
          <w:p w14:paraId="539FC9D0"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Machine learning</w:t>
            </w:r>
          </w:p>
        </w:tc>
        <w:tc>
          <w:tcPr>
            <w:tcW w:w="2842" w:type="dxa"/>
            <w:hideMark/>
          </w:tcPr>
          <w:p w14:paraId="340E120C" w14:textId="77777777" w:rsidR="00FD71DB" w:rsidRPr="00FD71DB" w:rsidRDefault="00FD71DB" w:rsidP="00FD71DB">
            <w:pPr>
              <w:widowControl w:val="0"/>
              <w:spacing w:beforeLines="100" w:before="240" w:afterLines="100" w:after="240"/>
              <w:ind w:leftChars="27" w:left="59" w:firstLineChars="185" w:firstLine="444"/>
              <w:jc w:val="both"/>
              <w:rPr>
                <w:sz w:val="24"/>
              </w:rPr>
            </w:pPr>
            <w:proofErr w:type="spellStart"/>
            <w:r w:rsidRPr="00FD71DB">
              <w:rPr>
                <w:sz w:val="24"/>
              </w:rPr>
              <w:t>LightGBM</w:t>
            </w:r>
            <w:proofErr w:type="spellEnd"/>
          </w:p>
        </w:tc>
        <w:tc>
          <w:tcPr>
            <w:tcW w:w="1641" w:type="dxa"/>
            <w:hideMark/>
          </w:tcPr>
          <w:p w14:paraId="1AD715E7"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65.3</w:t>
            </w:r>
          </w:p>
        </w:tc>
        <w:tc>
          <w:tcPr>
            <w:tcW w:w="1601" w:type="dxa"/>
            <w:hideMark/>
          </w:tcPr>
          <w:p w14:paraId="486FF398"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56.7</w:t>
            </w:r>
          </w:p>
        </w:tc>
        <w:tc>
          <w:tcPr>
            <w:tcW w:w="1628" w:type="dxa"/>
            <w:hideMark/>
          </w:tcPr>
          <w:p w14:paraId="09E0DC4C"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61.1</w:t>
            </w:r>
          </w:p>
        </w:tc>
      </w:tr>
      <w:tr w:rsidR="00FD71DB" w:rsidRPr="00FD71DB" w14:paraId="7C2846F7" w14:textId="77777777" w:rsidTr="00FD71DB">
        <w:trPr>
          <w:trHeight w:val="661"/>
        </w:trPr>
        <w:tc>
          <w:tcPr>
            <w:tcW w:w="2223" w:type="dxa"/>
            <w:vMerge w:val="restart"/>
            <w:hideMark/>
          </w:tcPr>
          <w:p w14:paraId="6FBFE2D1"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Deep learning </w:t>
            </w:r>
          </w:p>
          <w:p w14:paraId="2F6D4C0F"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 </w:t>
            </w:r>
          </w:p>
        </w:tc>
        <w:tc>
          <w:tcPr>
            <w:tcW w:w="2842" w:type="dxa"/>
            <w:hideMark/>
          </w:tcPr>
          <w:p w14:paraId="0F0BB717"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MobileNet-v3 (not pretrained)</w:t>
            </w:r>
          </w:p>
        </w:tc>
        <w:tc>
          <w:tcPr>
            <w:tcW w:w="1641" w:type="dxa"/>
            <w:hideMark/>
          </w:tcPr>
          <w:p w14:paraId="4F7BA673"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73.1</w:t>
            </w:r>
          </w:p>
        </w:tc>
        <w:tc>
          <w:tcPr>
            <w:tcW w:w="1601" w:type="dxa"/>
            <w:hideMark/>
          </w:tcPr>
          <w:p w14:paraId="55AD735A"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58.7</w:t>
            </w:r>
          </w:p>
        </w:tc>
        <w:tc>
          <w:tcPr>
            <w:tcW w:w="1628" w:type="dxa"/>
            <w:hideMark/>
          </w:tcPr>
          <w:p w14:paraId="7A2F1AE9"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72.7</w:t>
            </w:r>
          </w:p>
        </w:tc>
      </w:tr>
      <w:tr w:rsidR="00FD71DB" w:rsidRPr="00FD71DB" w14:paraId="2B4D569D" w14:textId="77777777" w:rsidTr="00FD71DB">
        <w:trPr>
          <w:trHeight w:val="397"/>
        </w:trPr>
        <w:tc>
          <w:tcPr>
            <w:tcW w:w="0" w:type="auto"/>
            <w:vMerge/>
            <w:hideMark/>
          </w:tcPr>
          <w:p w14:paraId="30376858" w14:textId="77777777" w:rsidR="00FD71DB" w:rsidRPr="00FD71DB" w:rsidRDefault="00FD71DB" w:rsidP="00FD71DB">
            <w:pPr>
              <w:widowControl w:val="0"/>
              <w:spacing w:beforeLines="100" w:before="240" w:afterLines="100" w:after="240"/>
              <w:ind w:leftChars="27" w:left="59" w:firstLineChars="185" w:firstLine="444"/>
              <w:jc w:val="both"/>
              <w:rPr>
                <w:sz w:val="24"/>
              </w:rPr>
            </w:pPr>
          </w:p>
        </w:tc>
        <w:tc>
          <w:tcPr>
            <w:tcW w:w="2842" w:type="dxa"/>
            <w:hideMark/>
          </w:tcPr>
          <w:p w14:paraId="58AAC020"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MobileNet-v3</w:t>
            </w:r>
          </w:p>
        </w:tc>
        <w:tc>
          <w:tcPr>
            <w:tcW w:w="1641" w:type="dxa"/>
            <w:hideMark/>
          </w:tcPr>
          <w:p w14:paraId="29996265"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81.1</w:t>
            </w:r>
          </w:p>
        </w:tc>
        <w:tc>
          <w:tcPr>
            <w:tcW w:w="1601" w:type="dxa"/>
            <w:hideMark/>
          </w:tcPr>
          <w:p w14:paraId="7C607D34"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70.6</w:t>
            </w:r>
          </w:p>
        </w:tc>
        <w:tc>
          <w:tcPr>
            <w:tcW w:w="1628" w:type="dxa"/>
            <w:hideMark/>
          </w:tcPr>
          <w:p w14:paraId="1CB01CCB"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80.3</w:t>
            </w:r>
          </w:p>
        </w:tc>
      </w:tr>
      <w:tr w:rsidR="00FD71DB" w:rsidRPr="00FD71DB" w14:paraId="486CC84A" w14:textId="77777777" w:rsidTr="00FD71DB">
        <w:trPr>
          <w:trHeight w:val="661"/>
        </w:trPr>
        <w:tc>
          <w:tcPr>
            <w:tcW w:w="0" w:type="auto"/>
            <w:vMerge/>
            <w:hideMark/>
          </w:tcPr>
          <w:p w14:paraId="510087B8" w14:textId="77777777" w:rsidR="00FD71DB" w:rsidRPr="00FD71DB" w:rsidRDefault="00FD71DB" w:rsidP="00FD71DB">
            <w:pPr>
              <w:widowControl w:val="0"/>
              <w:spacing w:beforeLines="100" w:before="240" w:afterLines="100" w:after="240"/>
              <w:ind w:leftChars="27" w:left="59" w:firstLineChars="185" w:firstLine="444"/>
              <w:jc w:val="both"/>
              <w:rPr>
                <w:sz w:val="24"/>
              </w:rPr>
            </w:pPr>
          </w:p>
        </w:tc>
        <w:tc>
          <w:tcPr>
            <w:tcW w:w="2842" w:type="dxa"/>
            <w:hideMark/>
          </w:tcPr>
          <w:p w14:paraId="1C639103"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MobileNet-v3 + Fast Ensemble</w:t>
            </w:r>
          </w:p>
        </w:tc>
        <w:tc>
          <w:tcPr>
            <w:tcW w:w="1641" w:type="dxa"/>
            <w:hideMark/>
          </w:tcPr>
          <w:p w14:paraId="32BEDA89" w14:textId="77777777" w:rsidR="00FD71DB" w:rsidRPr="00FD71DB" w:rsidRDefault="00FD71DB" w:rsidP="00FD71DB">
            <w:pPr>
              <w:widowControl w:val="0"/>
              <w:spacing w:beforeLines="100" w:before="240" w:afterLines="100" w:after="240"/>
              <w:ind w:leftChars="27" w:left="59" w:firstLineChars="185" w:firstLine="446"/>
              <w:jc w:val="both"/>
              <w:rPr>
                <w:sz w:val="24"/>
              </w:rPr>
            </w:pPr>
            <w:r w:rsidRPr="00FD71DB">
              <w:rPr>
                <w:b/>
                <w:bCs/>
                <w:sz w:val="24"/>
              </w:rPr>
              <w:t>82.5</w:t>
            </w:r>
          </w:p>
        </w:tc>
        <w:tc>
          <w:tcPr>
            <w:tcW w:w="1601" w:type="dxa"/>
            <w:hideMark/>
          </w:tcPr>
          <w:p w14:paraId="5ED28752"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71.3</w:t>
            </w:r>
          </w:p>
        </w:tc>
        <w:tc>
          <w:tcPr>
            <w:tcW w:w="1628" w:type="dxa"/>
            <w:hideMark/>
          </w:tcPr>
          <w:p w14:paraId="4D9E2E8D" w14:textId="77777777" w:rsidR="00FD71DB" w:rsidRPr="00FD71DB" w:rsidRDefault="00FD71DB" w:rsidP="00FD71DB">
            <w:pPr>
              <w:widowControl w:val="0"/>
              <w:spacing w:beforeLines="100" w:before="240" w:afterLines="100" w:after="240"/>
              <w:ind w:leftChars="27" w:left="59" w:firstLineChars="185" w:firstLine="444"/>
              <w:jc w:val="both"/>
              <w:rPr>
                <w:sz w:val="24"/>
              </w:rPr>
            </w:pPr>
            <w:r w:rsidRPr="00FD71DB">
              <w:rPr>
                <w:sz w:val="24"/>
              </w:rPr>
              <w:t>81.6</w:t>
            </w:r>
          </w:p>
        </w:tc>
      </w:tr>
    </w:tbl>
    <w:p w14:paraId="4FCCDAF7" w14:textId="54699F39" w:rsidR="00FD71DB" w:rsidRDefault="00FD71DB" w:rsidP="00FD71DB">
      <w:pPr>
        <w:spacing w:beforeLines="100" w:before="240" w:afterLines="100" w:after="240"/>
        <w:ind w:leftChars="27" w:left="59" w:firstLineChars="185" w:firstLine="444"/>
        <w:jc w:val="both"/>
        <w:rPr>
          <w:sz w:val="24"/>
          <w:lang w:eastAsia="zh-CN"/>
        </w:rPr>
      </w:pPr>
      <w:r w:rsidRPr="00FD71DB">
        <w:rPr>
          <w:sz w:val="24"/>
          <w:lang w:eastAsia="zh-CN"/>
        </w:rPr>
        <w:t>Table 2: Performance of different models with five-fold cross-validation on the Covid19-Coug dataset</w:t>
      </w:r>
    </w:p>
    <w:p w14:paraId="2E0B709F" w14:textId="77777777" w:rsidR="00FD71DB" w:rsidRDefault="00FD71DB" w:rsidP="00CC7DF3">
      <w:pPr>
        <w:spacing w:beforeLines="100" w:before="240" w:afterLines="100" w:after="240"/>
        <w:ind w:leftChars="27" w:left="59" w:firstLineChars="185" w:firstLine="444"/>
        <w:jc w:val="both"/>
        <w:rPr>
          <w:sz w:val="24"/>
          <w:lang w:eastAsia="zh-CN"/>
        </w:rPr>
      </w:pPr>
    </w:p>
    <w:p w14:paraId="0130EE6D" w14:textId="3A2FCC9F" w:rsidR="009349C4" w:rsidRDefault="009349C4" w:rsidP="00CC7DF3">
      <w:pPr>
        <w:spacing w:beforeLines="100" w:before="240" w:afterLines="100" w:after="240"/>
        <w:ind w:leftChars="27" w:left="59" w:firstLineChars="185" w:firstLine="444"/>
        <w:jc w:val="both"/>
        <w:rPr>
          <w:sz w:val="24"/>
          <w:lang w:eastAsia="zh-CN"/>
        </w:rPr>
      </w:pPr>
      <w:r w:rsidRPr="00CD065C">
        <w:rPr>
          <w:rFonts w:hint="eastAsia"/>
          <w:sz w:val="24"/>
          <w:lang w:eastAsia="zh-CN"/>
        </w:rPr>
        <w:lastRenderedPageBreak/>
        <w:t>我们可以看到，基于特征提取的机器学习模型</w:t>
      </w:r>
      <w:r w:rsidR="0001239E">
        <w:rPr>
          <w:rFonts w:hint="eastAsia"/>
          <w:sz w:val="24"/>
          <w:lang w:eastAsia="zh-CN"/>
        </w:rPr>
        <w:t>，</w:t>
      </w:r>
      <w:r w:rsidRPr="00CD065C">
        <w:rPr>
          <w:rFonts w:hint="eastAsia"/>
          <w:sz w:val="24"/>
          <w:lang w:eastAsia="zh-CN"/>
        </w:rPr>
        <w:t>在咳嗽音分类任务上表现明显差于基于深度卷积网络的模型，显示出深度卷积网络的表达能力和特征提取能力。在使用了我们的</w:t>
      </w:r>
      <w:r w:rsidRPr="00CD065C">
        <w:rPr>
          <w:sz w:val="24"/>
          <w:lang w:eastAsia="zh-CN"/>
        </w:rPr>
        <w:t>F</w:t>
      </w:r>
      <w:r w:rsidRPr="00CD065C">
        <w:rPr>
          <w:rFonts w:hint="eastAsia"/>
          <w:sz w:val="24"/>
          <w:lang w:eastAsia="zh-CN"/>
        </w:rPr>
        <w:t>ast</w:t>
      </w:r>
      <w:r w:rsidRPr="00CD065C">
        <w:rPr>
          <w:sz w:val="24"/>
          <w:lang w:eastAsia="zh-CN"/>
        </w:rPr>
        <w:t xml:space="preserve"> E</w:t>
      </w:r>
      <w:r w:rsidRPr="00CD065C">
        <w:rPr>
          <w:rFonts w:hint="eastAsia"/>
          <w:sz w:val="24"/>
          <w:lang w:eastAsia="zh-CN"/>
        </w:rPr>
        <w:t>nsemble</w:t>
      </w:r>
      <w:r w:rsidRPr="00CD065C">
        <w:rPr>
          <w:rFonts w:hint="eastAsia"/>
          <w:sz w:val="24"/>
          <w:lang w:eastAsia="zh-CN"/>
        </w:rPr>
        <w:t>方法后，模型获得了</w:t>
      </w:r>
      <w:r w:rsidRPr="00CD065C">
        <w:rPr>
          <w:rFonts w:hint="eastAsia"/>
          <w:sz w:val="24"/>
          <w:lang w:eastAsia="zh-CN"/>
        </w:rPr>
        <w:t>1</w:t>
      </w:r>
      <w:r w:rsidRPr="00CD065C">
        <w:rPr>
          <w:sz w:val="24"/>
          <w:lang w:eastAsia="zh-CN"/>
        </w:rPr>
        <w:t>.4</w:t>
      </w:r>
      <w:r w:rsidRPr="00CD065C">
        <w:rPr>
          <w:rFonts w:hint="eastAsia"/>
          <w:sz w:val="24"/>
          <w:lang w:eastAsia="zh-CN"/>
        </w:rPr>
        <w:t>%</w:t>
      </w:r>
      <w:r w:rsidRPr="00CD065C">
        <w:rPr>
          <w:rFonts w:hint="eastAsia"/>
          <w:sz w:val="24"/>
          <w:lang w:eastAsia="zh-CN"/>
        </w:rPr>
        <w:t>的</w:t>
      </w:r>
      <w:r w:rsidRPr="00CD065C">
        <w:rPr>
          <w:rFonts w:hint="eastAsia"/>
          <w:sz w:val="24"/>
          <w:lang w:eastAsia="zh-CN"/>
        </w:rPr>
        <w:t>A</w:t>
      </w:r>
      <w:r w:rsidRPr="00CD065C">
        <w:rPr>
          <w:sz w:val="24"/>
          <w:lang w:eastAsia="zh-CN"/>
        </w:rPr>
        <w:t>UC</w:t>
      </w:r>
      <w:r w:rsidRPr="00CD065C">
        <w:rPr>
          <w:rFonts w:hint="eastAsia"/>
          <w:sz w:val="24"/>
          <w:lang w:eastAsia="zh-CN"/>
        </w:rPr>
        <w:t>提升</w:t>
      </w:r>
      <w:r w:rsidRPr="00CD065C">
        <w:rPr>
          <w:sz w:val="24"/>
          <w:lang w:eastAsia="zh-CN"/>
        </w:rPr>
        <w:t xml:space="preserve">, </w:t>
      </w:r>
      <w:r w:rsidRPr="00CD065C">
        <w:rPr>
          <w:rFonts w:hint="eastAsia"/>
          <w:sz w:val="24"/>
          <w:lang w:eastAsia="zh-CN"/>
        </w:rPr>
        <w:t>这个提升经过</w:t>
      </w:r>
      <w:r w:rsidRPr="00CD065C">
        <w:rPr>
          <w:sz w:val="24"/>
          <w:lang w:eastAsia="zh-CN"/>
        </w:rPr>
        <w:t>Wilcoxon rank</w:t>
      </w:r>
      <w:r w:rsidRPr="00CD065C">
        <w:rPr>
          <w:rFonts w:hint="eastAsia"/>
          <w:sz w:val="24"/>
          <w:lang w:eastAsia="zh-CN"/>
        </w:rPr>
        <w:t>检验</w:t>
      </w:r>
      <w:r w:rsidRPr="00CD065C">
        <w:rPr>
          <w:rFonts w:hint="eastAsia"/>
          <w:sz w:val="28"/>
          <w:vertAlign w:val="superscript"/>
          <w:lang w:eastAsia="zh-CN"/>
        </w:rPr>
        <w:t>[</w:t>
      </w:r>
      <w:r w:rsidR="00CD065C" w:rsidRPr="00CD065C">
        <w:rPr>
          <w:rFonts w:hint="eastAsia"/>
          <w:sz w:val="28"/>
          <w:vertAlign w:val="superscript"/>
          <w:lang w:eastAsia="zh-CN"/>
        </w:rPr>
        <w:t>2</w:t>
      </w:r>
      <w:r w:rsidR="00AA0633">
        <w:rPr>
          <w:sz w:val="28"/>
          <w:vertAlign w:val="superscript"/>
          <w:lang w:eastAsia="zh-CN"/>
        </w:rPr>
        <w:t>7</w:t>
      </w:r>
      <w:r w:rsidRPr="00CD065C">
        <w:rPr>
          <w:sz w:val="28"/>
          <w:vertAlign w:val="superscript"/>
          <w:lang w:eastAsia="zh-CN"/>
        </w:rPr>
        <w:t>]</w:t>
      </w:r>
      <w:r w:rsidRPr="00CD065C">
        <w:rPr>
          <w:rFonts w:hint="eastAsia"/>
          <w:sz w:val="24"/>
          <w:lang w:eastAsia="zh-CN"/>
        </w:rPr>
        <w:t>后是显著的。同时，我们发现</w:t>
      </w:r>
      <w:proofErr w:type="gramStart"/>
      <w:r w:rsidRPr="00CD065C">
        <w:rPr>
          <w:rFonts w:hint="eastAsia"/>
          <w:sz w:val="24"/>
          <w:lang w:eastAsia="zh-CN"/>
        </w:rPr>
        <w:t>预训练</w:t>
      </w:r>
      <w:r w:rsidR="00CD065C">
        <w:rPr>
          <w:rFonts w:hint="eastAsia"/>
          <w:sz w:val="24"/>
          <w:lang w:eastAsia="zh-CN"/>
        </w:rPr>
        <w:t>加</w:t>
      </w:r>
      <w:proofErr w:type="gramEnd"/>
      <w:r w:rsidRPr="00CD065C">
        <w:rPr>
          <w:rFonts w:hint="eastAsia"/>
          <w:sz w:val="24"/>
          <w:lang w:eastAsia="zh-CN"/>
        </w:rPr>
        <w:t>微调的迁移学习</w:t>
      </w:r>
      <w:r w:rsidR="00FA1B0C">
        <w:rPr>
          <w:rFonts w:hint="eastAsia"/>
          <w:sz w:val="24"/>
          <w:lang w:eastAsia="zh-CN"/>
        </w:rPr>
        <w:t>，</w:t>
      </w:r>
      <w:r w:rsidRPr="00CD065C">
        <w:rPr>
          <w:rFonts w:hint="eastAsia"/>
          <w:sz w:val="24"/>
          <w:lang w:eastAsia="zh-CN"/>
        </w:rPr>
        <w:t>对我们咳嗽音分类是非常有益处的</w:t>
      </w:r>
      <w:r w:rsidR="00CD065C">
        <w:rPr>
          <w:rFonts w:hint="eastAsia"/>
          <w:sz w:val="24"/>
          <w:lang w:eastAsia="zh-CN"/>
        </w:rPr>
        <w:t>，</w:t>
      </w:r>
      <w:r w:rsidRPr="00CD065C">
        <w:rPr>
          <w:rFonts w:hint="eastAsia"/>
          <w:sz w:val="24"/>
          <w:lang w:eastAsia="zh-CN"/>
        </w:rPr>
        <w:t>未经</w:t>
      </w:r>
      <w:proofErr w:type="gramStart"/>
      <w:r w:rsidRPr="00CD065C">
        <w:rPr>
          <w:rFonts w:hint="eastAsia"/>
          <w:sz w:val="24"/>
          <w:lang w:eastAsia="zh-CN"/>
        </w:rPr>
        <w:t>过预训练</w:t>
      </w:r>
      <w:proofErr w:type="gramEnd"/>
      <w:r w:rsidRPr="00CD065C">
        <w:rPr>
          <w:rFonts w:hint="eastAsia"/>
          <w:sz w:val="24"/>
          <w:lang w:eastAsia="zh-CN"/>
        </w:rPr>
        <w:t>的</w:t>
      </w:r>
      <w:r w:rsidRPr="00CD065C">
        <w:rPr>
          <w:rFonts w:hint="eastAsia"/>
          <w:sz w:val="24"/>
          <w:lang w:eastAsia="zh-CN"/>
        </w:rPr>
        <w:t>M</w:t>
      </w:r>
      <w:r w:rsidRPr="00CD065C">
        <w:rPr>
          <w:sz w:val="24"/>
          <w:lang w:eastAsia="zh-CN"/>
        </w:rPr>
        <w:t>obileNet-v3</w:t>
      </w:r>
      <w:r w:rsidRPr="00CD065C">
        <w:rPr>
          <w:rFonts w:hint="eastAsia"/>
          <w:sz w:val="24"/>
          <w:lang w:eastAsia="zh-CN"/>
        </w:rPr>
        <w:t>的表现非常差</w:t>
      </w:r>
      <w:r w:rsidR="00CD065C">
        <w:rPr>
          <w:rFonts w:hint="eastAsia"/>
          <w:sz w:val="24"/>
          <w:lang w:eastAsia="zh-CN"/>
        </w:rPr>
        <w:t>，</w:t>
      </w:r>
      <w:r w:rsidRPr="00CD065C">
        <w:rPr>
          <w:rFonts w:hint="eastAsia"/>
          <w:sz w:val="24"/>
          <w:lang w:eastAsia="zh-CN"/>
        </w:rPr>
        <w:t>这说明</w:t>
      </w:r>
      <w:proofErr w:type="gramStart"/>
      <w:r w:rsidRPr="00CD065C">
        <w:rPr>
          <w:rFonts w:hint="eastAsia"/>
          <w:sz w:val="24"/>
          <w:lang w:eastAsia="zh-CN"/>
        </w:rPr>
        <w:t>预训练</w:t>
      </w:r>
      <w:proofErr w:type="gramEnd"/>
      <w:r w:rsidRPr="00CD065C">
        <w:rPr>
          <w:rFonts w:hint="eastAsia"/>
          <w:sz w:val="24"/>
          <w:lang w:eastAsia="zh-CN"/>
        </w:rPr>
        <w:t>阶段网络学习到了图像特征提取的能力，有利于下游任务的优化。</w:t>
      </w:r>
    </w:p>
    <w:p w14:paraId="56C9C913" w14:textId="790337F1" w:rsidR="00A67929" w:rsidRPr="00CD065C" w:rsidRDefault="00A67929" w:rsidP="00CC7DF3">
      <w:pPr>
        <w:spacing w:beforeLines="100" w:before="240" w:afterLines="100" w:after="240"/>
        <w:ind w:leftChars="27" w:left="59" w:firstLineChars="185" w:firstLine="444"/>
        <w:jc w:val="both"/>
        <w:rPr>
          <w:sz w:val="24"/>
          <w:lang w:eastAsia="zh-CN"/>
        </w:rPr>
      </w:pPr>
      <w:r w:rsidRPr="00A67929">
        <w:rPr>
          <w:sz w:val="24"/>
          <w:lang w:eastAsia="zh-CN"/>
        </w:rPr>
        <w:t xml:space="preserve">In the cough sound classification task, we can see that a machine learning model based on feature extraction performs significantly worse than a model based on deep convolutional networks. This demonstrates the expressive power and feature extraction abilities of deep convolutional networks. After using our Fast Ensemble method, the model achieved an AUC improvement of 1.4%, which is significant after the Wilcoxon rank test [27]. At the same time, we found that </w:t>
      </w:r>
      <w:ins w:id="95" w:author="朱 威" w:date="2022-12-04T19:13:00Z">
        <w:r w:rsidR="00FA5A94">
          <w:rPr>
            <w:sz w:val="24"/>
            <w:lang w:eastAsia="zh-CN"/>
          </w:rPr>
          <w:t xml:space="preserve">the </w:t>
        </w:r>
      </w:ins>
      <w:r w:rsidRPr="00A67929">
        <w:rPr>
          <w:sz w:val="24"/>
          <w:lang w:eastAsia="zh-CN"/>
        </w:rPr>
        <w:t xml:space="preserve">pre-training </w:t>
      </w:r>
      <w:del w:id="96" w:author="朱 威" w:date="2022-12-04T19:13:00Z">
        <w:r w:rsidRPr="00A67929" w:rsidDel="00FA5A94">
          <w:rPr>
            <w:sz w:val="24"/>
            <w:lang w:eastAsia="zh-CN"/>
          </w:rPr>
          <w:delText xml:space="preserve">plus </w:delText>
        </w:r>
      </w:del>
      <w:ins w:id="97" w:author="朱 威" w:date="2022-12-04T19:13:00Z">
        <w:r w:rsidR="00FA5A94">
          <w:rPr>
            <w:sz w:val="24"/>
            <w:lang w:eastAsia="zh-CN"/>
          </w:rPr>
          <w:t>then</w:t>
        </w:r>
        <w:r w:rsidR="00FA5A94" w:rsidRPr="00A67929">
          <w:rPr>
            <w:sz w:val="24"/>
            <w:lang w:eastAsia="zh-CN"/>
          </w:rPr>
          <w:t xml:space="preserve"> </w:t>
        </w:r>
      </w:ins>
      <w:r w:rsidRPr="00A67929">
        <w:rPr>
          <w:sz w:val="24"/>
          <w:lang w:eastAsia="zh-CN"/>
        </w:rPr>
        <w:t>fine-tun</w:t>
      </w:r>
      <w:ins w:id="98" w:author="朱 威" w:date="2022-12-04T19:13:00Z">
        <w:r w:rsidR="00FA5A94">
          <w:rPr>
            <w:sz w:val="24"/>
            <w:lang w:eastAsia="zh-CN"/>
          </w:rPr>
          <w:t>ing paradigm</w:t>
        </w:r>
      </w:ins>
      <w:del w:id="99" w:author="朱 威" w:date="2022-12-04T19:13:00Z">
        <w:r w:rsidRPr="00A67929" w:rsidDel="00FA5A94">
          <w:rPr>
            <w:sz w:val="24"/>
            <w:lang w:eastAsia="zh-CN"/>
          </w:rPr>
          <w:delText>ed migration learning</w:delText>
        </w:r>
      </w:del>
      <w:r w:rsidRPr="00A67929">
        <w:rPr>
          <w:sz w:val="24"/>
          <w:lang w:eastAsia="zh-CN"/>
        </w:rPr>
        <w:t xml:space="preserve"> is very beneficial for cough sound classification. The performance of MobileNet-v3 without pre-training is very poor, which indicates that the network has learned the ability to extract image features in the pre-training stage, which is conducive to the optimization of downstream tasks.</w:t>
      </w:r>
    </w:p>
    <w:p w14:paraId="4D378032" w14:textId="28A33781" w:rsidR="009349C4" w:rsidRDefault="009349C4" w:rsidP="00CC7DF3">
      <w:pPr>
        <w:spacing w:beforeLines="100" w:before="240" w:afterLines="100" w:after="240"/>
        <w:ind w:leftChars="27" w:left="59" w:firstLineChars="185" w:firstLine="444"/>
        <w:jc w:val="both"/>
        <w:rPr>
          <w:sz w:val="24"/>
          <w:lang w:eastAsia="zh-CN"/>
        </w:rPr>
      </w:pPr>
      <w:r w:rsidRPr="00CD065C">
        <w:rPr>
          <w:rFonts w:hint="eastAsia"/>
          <w:sz w:val="24"/>
          <w:lang w:eastAsia="zh-CN"/>
        </w:rPr>
        <w:t>我们下面在图</w:t>
      </w:r>
      <w:r w:rsidR="00CD065C">
        <w:rPr>
          <w:rFonts w:hint="eastAsia"/>
          <w:sz w:val="24"/>
          <w:lang w:eastAsia="zh-CN"/>
        </w:rPr>
        <w:t>12</w:t>
      </w:r>
      <w:r w:rsidRPr="00CD065C">
        <w:rPr>
          <w:rFonts w:hint="eastAsia"/>
          <w:sz w:val="24"/>
          <w:lang w:eastAsia="zh-CN"/>
        </w:rPr>
        <w:t>中对比</w:t>
      </w:r>
      <w:r w:rsidRPr="00CD065C">
        <w:rPr>
          <w:rFonts w:hint="eastAsia"/>
          <w:sz w:val="24"/>
          <w:lang w:eastAsia="zh-CN"/>
        </w:rPr>
        <w:t>M</w:t>
      </w:r>
      <w:r w:rsidRPr="00CD065C">
        <w:rPr>
          <w:sz w:val="24"/>
          <w:lang w:eastAsia="zh-CN"/>
        </w:rPr>
        <w:t>obileNet-v3 (</w:t>
      </w:r>
      <w:r w:rsidRPr="00CD065C">
        <w:rPr>
          <w:rFonts w:hint="eastAsia"/>
          <w:sz w:val="24"/>
          <w:lang w:eastAsia="zh-CN"/>
        </w:rPr>
        <w:t>not</w:t>
      </w:r>
      <w:r w:rsidRPr="00CD065C">
        <w:rPr>
          <w:sz w:val="24"/>
          <w:lang w:eastAsia="zh-CN"/>
        </w:rPr>
        <w:t xml:space="preserve"> pretrained)</w:t>
      </w:r>
      <w:r w:rsidRPr="00CD065C">
        <w:rPr>
          <w:rFonts w:hint="eastAsia"/>
          <w:sz w:val="24"/>
          <w:lang w:eastAsia="zh-CN"/>
        </w:rPr>
        <w:t>,M</w:t>
      </w:r>
      <w:r w:rsidRPr="00CD065C">
        <w:rPr>
          <w:sz w:val="24"/>
          <w:lang w:eastAsia="zh-CN"/>
        </w:rPr>
        <w:t>obileNet-v3</w:t>
      </w:r>
      <w:r w:rsidRPr="00CD065C">
        <w:rPr>
          <w:rFonts w:hint="eastAsia"/>
          <w:sz w:val="24"/>
          <w:lang w:eastAsia="zh-CN"/>
        </w:rPr>
        <w:t>,M</w:t>
      </w:r>
      <w:r w:rsidRPr="00CD065C">
        <w:rPr>
          <w:sz w:val="24"/>
          <w:lang w:eastAsia="zh-CN"/>
        </w:rPr>
        <w:t>obileNet-v3 + F</w:t>
      </w:r>
      <w:r w:rsidRPr="00CD065C">
        <w:rPr>
          <w:rFonts w:hint="eastAsia"/>
          <w:sz w:val="24"/>
          <w:lang w:eastAsia="zh-CN"/>
        </w:rPr>
        <w:t>ast</w:t>
      </w:r>
      <w:r w:rsidRPr="00CD065C">
        <w:rPr>
          <w:sz w:val="24"/>
          <w:lang w:eastAsia="zh-CN"/>
        </w:rPr>
        <w:t xml:space="preserve"> E</w:t>
      </w:r>
      <w:r w:rsidRPr="00CD065C">
        <w:rPr>
          <w:rFonts w:hint="eastAsia"/>
          <w:sz w:val="24"/>
          <w:lang w:eastAsia="zh-CN"/>
        </w:rPr>
        <w:t>nsemble</w:t>
      </w:r>
      <w:r w:rsidRPr="00CD065C">
        <w:rPr>
          <w:rFonts w:hint="eastAsia"/>
          <w:sz w:val="24"/>
          <w:lang w:eastAsia="zh-CN"/>
        </w:rPr>
        <w:t>这三个不同模型设定的训练损失函数收敛情况</w:t>
      </w:r>
      <w:r w:rsidR="00FA1B0C">
        <w:rPr>
          <w:rFonts w:hint="eastAsia"/>
          <w:sz w:val="24"/>
          <w:lang w:eastAsia="zh-CN"/>
        </w:rPr>
        <w:t>，以及</w:t>
      </w:r>
      <w:r w:rsidRPr="00CD065C">
        <w:rPr>
          <w:rFonts w:hint="eastAsia"/>
          <w:sz w:val="24"/>
          <w:lang w:eastAsia="zh-CN"/>
        </w:rPr>
        <w:t>在测试集上的泛化情况。我们可以看到是，未经</w:t>
      </w:r>
      <w:proofErr w:type="gramStart"/>
      <w:r w:rsidRPr="00CD065C">
        <w:rPr>
          <w:rFonts w:hint="eastAsia"/>
          <w:sz w:val="24"/>
          <w:lang w:eastAsia="zh-CN"/>
        </w:rPr>
        <w:t>过预训练</w:t>
      </w:r>
      <w:proofErr w:type="gramEnd"/>
      <w:r w:rsidRPr="00CD065C">
        <w:rPr>
          <w:rFonts w:hint="eastAsia"/>
          <w:sz w:val="24"/>
          <w:lang w:eastAsia="zh-CN"/>
        </w:rPr>
        <w:t>的</w:t>
      </w:r>
      <w:r w:rsidRPr="00CD065C">
        <w:rPr>
          <w:rFonts w:hint="eastAsia"/>
          <w:sz w:val="24"/>
          <w:lang w:eastAsia="zh-CN"/>
        </w:rPr>
        <w:t>M</w:t>
      </w:r>
      <w:r w:rsidRPr="00CD065C">
        <w:rPr>
          <w:sz w:val="24"/>
          <w:lang w:eastAsia="zh-CN"/>
        </w:rPr>
        <w:t>obileNet-v3</w:t>
      </w:r>
      <w:r w:rsidRPr="00CD065C">
        <w:rPr>
          <w:rFonts w:hint="eastAsia"/>
          <w:sz w:val="24"/>
          <w:lang w:eastAsia="zh-CN"/>
        </w:rPr>
        <w:t>模型，其训练损失最开始有所下降后就一直处于震荡中，不再优化，其</w:t>
      </w:r>
      <w:r w:rsidRPr="00CD065C">
        <w:rPr>
          <w:rFonts w:hint="eastAsia"/>
          <w:sz w:val="24"/>
          <w:lang w:eastAsia="zh-CN"/>
        </w:rPr>
        <w:t>A</w:t>
      </w:r>
      <w:r w:rsidRPr="00CD065C">
        <w:rPr>
          <w:sz w:val="24"/>
          <w:lang w:eastAsia="zh-CN"/>
        </w:rPr>
        <w:t>UC</w:t>
      </w:r>
      <w:r w:rsidRPr="00CD065C">
        <w:rPr>
          <w:rFonts w:hint="eastAsia"/>
          <w:sz w:val="24"/>
          <w:lang w:eastAsia="zh-CN"/>
        </w:rPr>
        <w:t>分数也是没有达到一个比较高的水平。通过添加了</w:t>
      </w:r>
      <w:r w:rsidRPr="00CD065C">
        <w:rPr>
          <w:sz w:val="24"/>
          <w:lang w:eastAsia="zh-CN"/>
        </w:rPr>
        <w:t>F</w:t>
      </w:r>
      <w:r w:rsidRPr="00CD065C">
        <w:rPr>
          <w:rFonts w:hint="eastAsia"/>
          <w:sz w:val="24"/>
          <w:lang w:eastAsia="zh-CN"/>
        </w:rPr>
        <w:t>ast</w:t>
      </w:r>
      <w:r w:rsidRPr="00CD065C">
        <w:rPr>
          <w:sz w:val="24"/>
          <w:lang w:eastAsia="zh-CN"/>
        </w:rPr>
        <w:t xml:space="preserve"> E</w:t>
      </w:r>
      <w:r w:rsidRPr="00CD065C">
        <w:rPr>
          <w:rFonts w:hint="eastAsia"/>
          <w:sz w:val="24"/>
          <w:lang w:eastAsia="zh-CN"/>
        </w:rPr>
        <w:t>nsemble</w:t>
      </w:r>
      <w:r w:rsidRPr="00CD065C">
        <w:rPr>
          <w:rFonts w:hint="eastAsia"/>
          <w:sz w:val="24"/>
          <w:lang w:eastAsia="zh-CN"/>
        </w:rPr>
        <w:t>机制，</w:t>
      </w:r>
      <w:r w:rsidRPr="00CD065C">
        <w:rPr>
          <w:rFonts w:hint="eastAsia"/>
          <w:sz w:val="24"/>
          <w:lang w:eastAsia="zh-CN"/>
        </w:rPr>
        <w:t>M</w:t>
      </w:r>
      <w:r w:rsidRPr="00CD065C">
        <w:rPr>
          <w:sz w:val="24"/>
          <w:lang w:eastAsia="zh-CN"/>
        </w:rPr>
        <w:t>obileNet-v3</w:t>
      </w:r>
      <w:r w:rsidRPr="00CD065C">
        <w:rPr>
          <w:rFonts w:hint="eastAsia"/>
          <w:sz w:val="24"/>
          <w:lang w:eastAsia="zh-CN"/>
        </w:rPr>
        <w:t>模型可以获得更加平稳的损失收敛，且最终得到更高的泛化性能。</w:t>
      </w:r>
    </w:p>
    <w:p w14:paraId="189505AA" w14:textId="10AAB85D" w:rsidR="0072158E" w:rsidRPr="00CD065C" w:rsidRDefault="0072158E" w:rsidP="00CC7DF3">
      <w:pPr>
        <w:spacing w:beforeLines="100" w:before="240" w:afterLines="100" w:after="240"/>
        <w:ind w:leftChars="27" w:left="59" w:firstLineChars="185" w:firstLine="444"/>
        <w:jc w:val="both"/>
        <w:rPr>
          <w:sz w:val="24"/>
          <w:lang w:eastAsia="zh-CN"/>
        </w:rPr>
      </w:pPr>
      <w:r w:rsidRPr="0072158E">
        <w:rPr>
          <w:sz w:val="24"/>
          <w:lang w:eastAsia="zh-CN"/>
        </w:rPr>
        <w:t>We compare the convergence of the training loss function and the generalization on the test set for MobileNet-v3 (not pretrained), MobileNet-v3, and MobileNet-v3 + Fast Ensemble in Figures 1</w:t>
      </w:r>
      <w:r w:rsidR="005F59DC">
        <w:rPr>
          <w:sz w:val="24"/>
          <w:lang w:eastAsia="zh-CN"/>
        </w:rPr>
        <w:t>2</w:t>
      </w:r>
      <w:r w:rsidRPr="0072158E">
        <w:rPr>
          <w:sz w:val="24"/>
          <w:lang w:eastAsia="zh-CN"/>
        </w:rPr>
        <w:t xml:space="preserve">. We can see that the </w:t>
      </w:r>
      <w:del w:id="100" w:author="朱 威" w:date="2022-12-04T19:14:00Z">
        <w:r w:rsidRPr="0072158E" w:rsidDel="00FA5A94">
          <w:rPr>
            <w:sz w:val="24"/>
            <w:lang w:eastAsia="zh-CN"/>
          </w:rPr>
          <w:delText>unpre-trained</w:delText>
        </w:r>
      </w:del>
      <w:ins w:id="101" w:author="朱 威" w:date="2022-12-04T19:14:00Z">
        <w:r w:rsidR="00FA5A94">
          <w:rPr>
            <w:sz w:val="24"/>
            <w:lang w:eastAsia="zh-CN"/>
          </w:rPr>
          <w:t>randomly initialized</w:t>
        </w:r>
      </w:ins>
      <w:r w:rsidRPr="0072158E">
        <w:rPr>
          <w:sz w:val="24"/>
          <w:lang w:eastAsia="zh-CN"/>
        </w:rPr>
        <w:t xml:space="preserve"> MobileNet-v3 model has been in oscillation after the initial decrease in training loss and is no longer optimized, and its AUC score does not reach a relatively high level. By adding the Fast Ensemble mechanism, the MobileNet-v3 model can obtain smoother loss convergence and eventually higher generalization performance.</w:t>
      </w:r>
    </w:p>
    <w:tbl>
      <w:tblPr>
        <w:tblStyle w:val="a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35"/>
        <w:gridCol w:w="4835"/>
      </w:tblGrid>
      <w:tr w:rsidR="009349C4" w14:paraId="0F43553E" w14:textId="77777777" w:rsidTr="009349C4">
        <w:trPr>
          <w:trHeight w:val="3492"/>
        </w:trPr>
        <w:tc>
          <w:tcPr>
            <w:tcW w:w="4835" w:type="dxa"/>
          </w:tcPr>
          <w:p w14:paraId="653DEBA2" w14:textId="77777777" w:rsidR="009349C4" w:rsidRDefault="009349C4" w:rsidP="00CC7DF3">
            <w:pPr>
              <w:spacing w:beforeLines="100" w:before="240" w:afterLines="100" w:after="240"/>
              <w:rPr>
                <w:rStyle w:val="fontstyle01"/>
                <w:rFonts w:hint="eastAsia"/>
              </w:rPr>
            </w:pPr>
          </w:p>
          <w:p w14:paraId="1385999E" w14:textId="77777777" w:rsidR="009349C4" w:rsidRDefault="009349C4" w:rsidP="00CC7DF3">
            <w:pPr>
              <w:spacing w:beforeLines="100" w:before="240" w:afterLines="100" w:after="240"/>
              <w:rPr>
                <w:rStyle w:val="fontstyle01"/>
                <w:rFonts w:hint="eastAsia"/>
              </w:rPr>
            </w:pPr>
            <w:r>
              <w:rPr>
                <w:noProof/>
              </w:rPr>
              <w:drawing>
                <wp:inline distT="0" distB="0" distL="0" distR="0" wp14:anchorId="7A833EDF" wp14:editId="180FD80A">
                  <wp:extent cx="2490716" cy="1509525"/>
                  <wp:effectExtent l="0" t="0" r="5080" b="0"/>
                  <wp:docPr id="7" name="图形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96DAC541-7B7A-43D3-8B79-37D633B846F1}">
                                <asvg:svgBlip xmlns:asvg="http://schemas.microsoft.com/office/drawing/2016/SVG/main" r:embed="rId40"/>
                              </a:ext>
                            </a:extLst>
                          </a:blip>
                          <a:stretch>
                            <a:fillRect/>
                          </a:stretch>
                        </pic:blipFill>
                        <pic:spPr>
                          <a:xfrm>
                            <a:off x="0" y="0"/>
                            <a:ext cx="2500706" cy="1515580"/>
                          </a:xfrm>
                          <a:prstGeom prst="rect">
                            <a:avLst/>
                          </a:prstGeom>
                        </pic:spPr>
                      </pic:pic>
                    </a:graphicData>
                  </a:graphic>
                </wp:inline>
              </w:drawing>
            </w:r>
          </w:p>
          <w:p w14:paraId="5C4665FB" w14:textId="77777777" w:rsidR="009349C4" w:rsidRDefault="009349C4" w:rsidP="00CC7DF3">
            <w:pPr>
              <w:spacing w:beforeLines="100" w:before="240" w:afterLines="100" w:after="240"/>
              <w:rPr>
                <w:sz w:val="21"/>
                <w:szCs w:val="21"/>
              </w:rPr>
            </w:pPr>
            <w:r w:rsidRPr="00EF45A6">
              <w:rPr>
                <w:rStyle w:val="fontstyle01"/>
                <w:rFonts w:ascii="Times New Roman" w:hAnsi="Times New Roman"/>
              </w:rPr>
              <w:t xml:space="preserve">(a-1) </w:t>
            </w:r>
            <w:r>
              <w:rPr>
                <w:rFonts w:hint="eastAsia"/>
                <w:color w:val="000000"/>
                <w:sz w:val="21"/>
                <w:szCs w:val="21"/>
              </w:rPr>
              <w:t>M</w:t>
            </w:r>
            <w:r>
              <w:rPr>
                <w:color w:val="000000"/>
                <w:sz w:val="21"/>
                <w:szCs w:val="21"/>
              </w:rPr>
              <w:t xml:space="preserve">obileNet-v3 </w:t>
            </w:r>
            <w:r>
              <w:rPr>
                <w:sz w:val="21"/>
                <w:szCs w:val="21"/>
              </w:rPr>
              <w:t>+ F</w:t>
            </w:r>
            <w:r>
              <w:rPr>
                <w:rFonts w:hint="eastAsia"/>
                <w:sz w:val="21"/>
                <w:szCs w:val="21"/>
              </w:rPr>
              <w:t>ast</w:t>
            </w:r>
            <w:r>
              <w:rPr>
                <w:sz w:val="21"/>
                <w:szCs w:val="21"/>
              </w:rPr>
              <w:t xml:space="preserve"> E</w:t>
            </w:r>
            <w:r>
              <w:rPr>
                <w:rFonts w:hint="eastAsia"/>
                <w:sz w:val="21"/>
                <w:szCs w:val="21"/>
              </w:rPr>
              <w:t>nsemble</w:t>
            </w:r>
            <w:r>
              <w:rPr>
                <w:rFonts w:hint="eastAsia"/>
                <w:sz w:val="21"/>
                <w:szCs w:val="21"/>
              </w:rPr>
              <w:t>模型的损失函数收敛情况</w:t>
            </w:r>
          </w:p>
          <w:p w14:paraId="07630E3B" w14:textId="1B20DB50" w:rsidR="0072158E" w:rsidRDefault="0072158E" w:rsidP="00CC7DF3">
            <w:pPr>
              <w:spacing w:beforeLines="100" w:before="240" w:afterLines="100" w:after="240"/>
              <w:rPr>
                <w:rStyle w:val="fontstyle01"/>
                <w:rFonts w:hint="eastAsia"/>
              </w:rPr>
            </w:pPr>
            <w:r w:rsidRPr="0072158E">
              <w:rPr>
                <w:rStyle w:val="fontstyle01"/>
              </w:rPr>
              <w:t>(a-1) Convergence of loss function for MobileNet-v3 + Fast Ensemble model</w:t>
            </w:r>
          </w:p>
        </w:tc>
        <w:tc>
          <w:tcPr>
            <w:tcW w:w="4835" w:type="dxa"/>
          </w:tcPr>
          <w:p w14:paraId="7E259A03" w14:textId="77777777" w:rsidR="009349C4" w:rsidRDefault="009349C4" w:rsidP="00CC7DF3">
            <w:pPr>
              <w:spacing w:beforeLines="100" w:before="240" w:afterLines="100" w:after="240"/>
              <w:rPr>
                <w:rStyle w:val="fontstyle01"/>
                <w:rFonts w:hint="eastAsia"/>
              </w:rPr>
            </w:pPr>
          </w:p>
          <w:p w14:paraId="03926838" w14:textId="77777777" w:rsidR="009349C4" w:rsidRDefault="009349C4" w:rsidP="00CC7DF3">
            <w:pPr>
              <w:spacing w:beforeLines="100" w:before="240" w:afterLines="100" w:after="240"/>
              <w:rPr>
                <w:rStyle w:val="fontstyle01"/>
                <w:rFonts w:hint="eastAsia"/>
              </w:rPr>
            </w:pPr>
            <w:r>
              <w:rPr>
                <w:noProof/>
              </w:rPr>
              <w:drawing>
                <wp:inline distT="0" distB="0" distL="0" distR="0" wp14:anchorId="32DFC82F" wp14:editId="4E0F70AA">
                  <wp:extent cx="2494800" cy="1512000"/>
                  <wp:effectExtent l="0" t="0" r="1270" b="0"/>
                  <wp:docPr id="9" name="图形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96DAC541-7B7A-43D3-8B79-37D633B846F1}">
                                <asvg:svgBlip xmlns:asvg="http://schemas.microsoft.com/office/drawing/2016/SVG/main" r:embed="rId42"/>
                              </a:ext>
                            </a:extLst>
                          </a:blip>
                          <a:stretch>
                            <a:fillRect/>
                          </a:stretch>
                        </pic:blipFill>
                        <pic:spPr>
                          <a:xfrm>
                            <a:off x="0" y="0"/>
                            <a:ext cx="2494800" cy="1512000"/>
                          </a:xfrm>
                          <a:prstGeom prst="rect">
                            <a:avLst/>
                          </a:prstGeom>
                        </pic:spPr>
                      </pic:pic>
                    </a:graphicData>
                  </a:graphic>
                </wp:inline>
              </w:drawing>
            </w:r>
          </w:p>
          <w:p w14:paraId="53F1B035" w14:textId="77777777" w:rsidR="009349C4" w:rsidRDefault="009349C4" w:rsidP="00CC7DF3">
            <w:pPr>
              <w:spacing w:beforeLines="100" w:before="240" w:afterLines="100" w:after="240"/>
              <w:rPr>
                <w:sz w:val="21"/>
                <w:szCs w:val="21"/>
              </w:rPr>
            </w:pPr>
            <w:r w:rsidRPr="00EF45A6">
              <w:rPr>
                <w:rStyle w:val="fontstyle01"/>
                <w:rFonts w:ascii="Times New Roman" w:hAnsi="Times New Roman"/>
              </w:rPr>
              <w:t>(b-1)</w:t>
            </w:r>
            <w:r>
              <w:rPr>
                <w:rFonts w:hint="eastAsia"/>
                <w:color w:val="000000"/>
                <w:sz w:val="21"/>
                <w:szCs w:val="21"/>
              </w:rPr>
              <w:t>M</w:t>
            </w:r>
            <w:r>
              <w:rPr>
                <w:color w:val="000000"/>
                <w:sz w:val="21"/>
                <w:szCs w:val="21"/>
              </w:rPr>
              <w:t xml:space="preserve">obileNet-v3 </w:t>
            </w:r>
            <w:r>
              <w:rPr>
                <w:sz w:val="21"/>
                <w:szCs w:val="21"/>
              </w:rPr>
              <w:t>+ F</w:t>
            </w:r>
            <w:r>
              <w:rPr>
                <w:rFonts w:hint="eastAsia"/>
                <w:sz w:val="21"/>
                <w:szCs w:val="21"/>
              </w:rPr>
              <w:t>ast</w:t>
            </w:r>
            <w:r>
              <w:rPr>
                <w:sz w:val="21"/>
                <w:szCs w:val="21"/>
              </w:rPr>
              <w:t xml:space="preserve"> E</w:t>
            </w:r>
            <w:r>
              <w:rPr>
                <w:rFonts w:hint="eastAsia"/>
                <w:sz w:val="21"/>
                <w:szCs w:val="21"/>
              </w:rPr>
              <w:t>nsemble</w:t>
            </w:r>
            <w:r>
              <w:rPr>
                <w:rFonts w:hint="eastAsia"/>
                <w:sz w:val="21"/>
                <w:szCs w:val="21"/>
              </w:rPr>
              <w:t>模型的</w:t>
            </w:r>
            <w:r w:rsidR="00EF45A6" w:rsidRPr="00EF45A6">
              <w:rPr>
                <w:rFonts w:eastAsia="PMingLiU"/>
                <w:sz w:val="21"/>
                <w:szCs w:val="21"/>
                <w:lang w:eastAsia="zh-TW"/>
              </w:rPr>
              <w:t>AUC</w:t>
            </w:r>
            <w:r>
              <w:rPr>
                <w:rFonts w:hint="eastAsia"/>
                <w:sz w:val="21"/>
                <w:szCs w:val="21"/>
              </w:rPr>
              <w:t>分数收敛情况</w:t>
            </w:r>
          </w:p>
          <w:p w14:paraId="22B4DB07" w14:textId="105C0822" w:rsidR="0072158E" w:rsidRDefault="0072158E" w:rsidP="00CC7DF3">
            <w:pPr>
              <w:spacing w:beforeLines="100" w:before="240" w:afterLines="100" w:after="240"/>
              <w:rPr>
                <w:rStyle w:val="fontstyle01"/>
                <w:rFonts w:hint="eastAsia"/>
              </w:rPr>
            </w:pPr>
            <w:r w:rsidRPr="0072158E">
              <w:rPr>
                <w:rStyle w:val="fontstyle01"/>
              </w:rPr>
              <w:t>(b-1) Convergence of AUC scores for MobileNet-v3 + Fast Ensemble model</w:t>
            </w:r>
          </w:p>
        </w:tc>
      </w:tr>
      <w:tr w:rsidR="009349C4" w14:paraId="056D4470" w14:textId="77777777" w:rsidTr="009349C4">
        <w:trPr>
          <w:trHeight w:val="257"/>
        </w:trPr>
        <w:tc>
          <w:tcPr>
            <w:tcW w:w="4835" w:type="dxa"/>
          </w:tcPr>
          <w:p w14:paraId="2529D9C2" w14:textId="77777777" w:rsidR="009349C4" w:rsidRDefault="009349C4" w:rsidP="00CC7DF3">
            <w:pPr>
              <w:spacing w:beforeLines="100" w:before="240" w:afterLines="100" w:after="240"/>
              <w:rPr>
                <w:rStyle w:val="fontstyle01"/>
                <w:rFonts w:hint="eastAsia"/>
              </w:rPr>
            </w:pPr>
          </w:p>
          <w:p w14:paraId="51939DB9" w14:textId="77777777" w:rsidR="009349C4" w:rsidRDefault="009349C4" w:rsidP="00CC7DF3">
            <w:pPr>
              <w:spacing w:beforeLines="100" w:before="240" w:afterLines="100" w:after="240"/>
              <w:rPr>
                <w:rStyle w:val="fontstyle01"/>
                <w:rFonts w:hint="eastAsia"/>
              </w:rPr>
            </w:pPr>
            <w:r>
              <w:rPr>
                <w:noProof/>
              </w:rPr>
              <w:lastRenderedPageBreak/>
              <w:drawing>
                <wp:inline distT="0" distB="0" distL="0" distR="0" wp14:anchorId="41620F70" wp14:editId="69F701D1">
                  <wp:extent cx="2494800" cy="1512000"/>
                  <wp:effectExtent l="0" t="0" r="1270" b="0"/>
                  <wp:docPr id="10" name="图形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96DAC541-7B7A-43D3-8B79-37D633B846F1}">
                                <asvg:svgBlip xmlns:asvg="http://schemas.microsoft.com/office/drawing/2016/SVG/main" r:embed="rId44"/>
                              </a:ext>
                            </a:extLst>
                          </a:blip>
                          <a:stretch>
                            <a:fillRect/>
                          </a:stretch>
                        </pic:blipFill>
                        <pic:spPr>
                          <a:xfrm>
                            <a:off x="0" y="0"/>
                            <a:ext cx="2494800" cy="1512000"/>
                          </a:xfrm>
                          <a:prstGeom prst="rect">
                            <a:avLst/>
                          </a:prstGeom>
                        </pic:spPr>
                      </pic:pic>
                    </a:graphicData>
                  </a:graphic>
                </wp:inline>
              </w:drawing>
            </w:r>
          </w:p>
          <w:p w14:paraId="4D08E554" w14:textId="77777777" w:rsidR="009349C4" w:rsidRDefault="009349C4" w:rsidP="00CC7DF3">
            <w:pPr>
              <w:spacing w:beforeLines="100" w:before="240" w:afterLines="100" w:after="240"/>
              <w:rPr>
                <w:sz w:val="21"/>
                <w:szCs w:val="21"/>
              </w:rPr>
            </w:pPr>
            <w:r w:rsidRPr="00EF45A6">
              <w:rPr>
                <w:rStyle w:val="fontstyle01"/>
                <w:rFonts w:ascii="Times New Roman" w:hAnsi="Times New Roman"/>
              </w:rPr>
              <w:t xml:space="preserve">(a-2) </w:t>
            </w:r>
            <w:r>
              <w:rPr>
                <w:rFonts w:hint="eastAsia"/>
                <w:color w:val="000000"/>
                <w:sz w:val="21"/>
                <w:szCs w:val="21"/>
              </w:rPr>
              <w:t>M</w:t>
            </w:r>
            <w:r>
              <w:rPr>
                <w:color w:val="000000"/>
                <w:sz w:val="21"/>
                <w:szCs w:val="21"/>
              </w:rPr>
              <w:t>obileNet-v3</w:t>
            </w:r>
            <w:r>
              <w:rPr>
                <w:rFonts w:hint="eastAsia"/>
                <w:sz w:val="21"/>
                <w:szCs w:val="21"/>
              </w:rPr>
              <w:t>模型的损失函数收敛情况</w:t>
            </w:r>
          </w:p>
          <w:p w14:paraId="2716AF87" w14:textId="391D3EE1" w:rsidR="00EA3C98" w:rsidRDefault="00EA3C98" w:rsidP="00CC7DF3">
            <w:pPr>
              <w:spacing w:beforeLines="100" w:before="240" w:afterLines="100" w:after="240"/>
              <w:rPr>
                <w:rStyle w:val="fontstyle01"/>
                <w:rFonts w:hint="eastAsia"/>
              </w:rPr>
            </w:pPr>
            <w:r w:rsidRPr="00EA3C98">
              <w:rPr>
                <w:rStyle w:val="fontstyle01"/>
              </w:rPr>
              <w:t>(a-2) Convergence of loss function for MobileNet-v3 model</w:t>
            </w:r>
          </w:p>
        </w:tc>
        <w:tc>
          <w:tcPr>
            <w:tcW w:w="4835" w:type="dxa"/>
          </w:tcPr>
          <w:p w14:paraId="2C58A868" w14:textId="77777777" w:rsidR="009349C4" w:rsidRDefault="009349C4" w:rsidP="00CC7DF3">
            <w:pPr>
              <w:spacing w:beforeLines="100" w:before="240" w:afterLines="100" w:after="240"/>
              <w:rPr>
                <w:rStyle w:val="fontstyle01"/>
                <w:rFonts w:hint="eastAsia"/>
              </w:rPr>
            </w:pPr>
          </w:p>
          <w:p w14:paraId="604179DE" w14:textId="77777777" w:rsidR="009349C4" w:rsidRDefault="009349C4" w:rsidP="00CC7DF3">
            <w:pPr>
              <w:spacing w:beforeLines="100" w:before="240" w:afterLines="100" w:after="240"/>
              <w:rPr>
                <w:rStyle w:val="fontstyle01"/>
                <w:rFonts w:hint="eastAsia"/>
              </w:rPr>
            </w:pPr>
            <w:r>
              <w:rPr>
                <w:noProof/>
              </w:rPr>
              <w:lastRenderedPageBreak/>
              <w:drawing>
                <wp:inline distT="0" distB="0" distL="0" distR="0" wp14:anchorId="440DAFBA" wp14:editId="5C1B55A0">
                  <wp:extent cx="2494800" cy="1512000"/>
                  <wp:effectExtent l="0" t="0" r="1270" b="0"/>
                  <wp:docPr id="11" name="图形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96DAC541-7B7A-43D3-8B79-37D633B846F1}">
                                <asvg:svgBlip xmlns:asvg="http://schemas.microsoft.com/office/drawing/2016/SVG/main" r:embed="rId46"/>
                              </a:ext>
                            </a:extLst>
                          </a:blip>
                          <a:stretch>
                            <a:fillRect/>
                          </a:stretch>
                        </pic:blipFill>
                        <pic:spPr>
                          <a:xfrm>
                            <a:off x="0" y="0"/>
                            <a:ext cx="2494800" cy="1512000"/>
                          </a:xfrm>
                          <a:prstGeom prst="rect">
                            <a:avLst/>
                          </a:prstGeom>
                        </pic:spPr>
                      </pic:pic>
                    </a:graphicData>
                  </a:graphic>
                </wp:inline>
              </w:drawing>
            </w:r>
          </w:p>
          <w:p w14:paraId="519F517D" w14:textId="77777777" w:rsidR="009349C4" w:rsidRDefault="009349C4" w:rsidP="00CC7DF3">
            <w:pPr>
              <w:spacing w:beforeLines="100" w:before="240" w:afterLines="100" w:after="240"/>
              <w:rPr>
                <w:sz w:val="21"/>
                <w:szCs w:val="21"/>
              </w:rPr>
            </w:pPr>
            <w:r w:rsidRPr="00EF45A6">
              <w:rPr>
                <w:rStyle w:val="fontstyle01"/>
                <w:rFonts w:ascii="Times New Roman" w:hAnsi="Times New Roman"/>
              </w:rPr>
              <w:t xml:space="preserve">(b-2) </w:t>
            </w:r>
            <w:r>
              <w:rPr>
                <w:rFonts w:hint="eastAsia"/>
                <w:color w:val="000000"/>
                <w:sz w:val="21"/>
                <w:szCs w:val="21"/>
              </w:rPr>
              <w:t>M</w:t>
            </w:r>
            <w:r>
              <w:rPr>
                <w:color w:val="000000"/>
                <w:sz w:val="21"/>
                <w:szCs w:val="21"/>
              </w:rPr>
              <w:t>obileNet-v3</w:t>
            </w:r>
            <w:r>
              <w:rPr>
                <w:rFonts w:hint="eastAsia"/>
                <w:sz w:val="21"/>
                <w:szCs w:val="21"/>
              </w:rPr>
              <w:t>模型的</w:t>
            </w:r>
            <w:r w:rsidR="00EF45A6" w:rsidRPr="00EF45A6">
              <w:rPr>
                <w:rFonts w:eastAsia="PMingLiU"/>
                <w:sz w:val="21"/>
                <w:szCs w:val="21"/>
                <w:lang w:eastAsia="zh-TW"/>
              </w:rPr>
              <w:t>AUC</w:t>
            </w:r>
            <w:r>
              <w:rPr>
                <w:rFonts w:hint="eastAsia"/>
                <w:sz w:val="21"/>
                <w:szCs w:val="21"/>
              </w:rPr>
              <w:t>分数收敛情况</w:t>
            </w:r>
          </w:p>
          <w:p w14:paraId="4AED1C8E" w14:textId="1CF6F7D2" w:rsidR="00EA3C98" w:rsidRDefault="00EA3C98" w:rsidP="00CC7DF3">
            <w:pPr>
              <w:spacing w:beforeLines="100" w:before="240" w:afterLines="100" w:after="240"/>
              <w:rPr>
                <w:rStyle w:val="fontstyle01"/>
                <w:rFonts w:hint="eastAsia"/>
              </w:rPr>
            </w:pPr>
            <w:r w:rsidRPr="00EA3C98">
              <w:rPr>
                <w:rStyle w:val="fontstyle01"/>
              </w:rPr>
              <w:t>(b-2) Convergence of AUC scores for MobileNet-v3 models</w:t>
            </w:r>
          </w:p>
        </w:tc>
      </w:tr>
      <w:tr w:rsidR="009349C4" w14:paraId="4375B63C" w14:textId="77777777" w:rsidTr="009349C4">
        <w:trPr>
          <w:trHeight w:val="3762"/>
        </w:trPr>
        <w:tc>
          <w:tcPr>
            <w:tcW w:w="4835" w:type="dxa"/>
          </w:tcPr>
          <w:p w14:paraId="4BE72FCA" w14:textId="77777777" w:rsidR="009349C4" w:rsidRDefault="009349C4" w:rsidP="00CC7DF3">
            <w:pPr>
              <w:spacing w:beforeLines="100" w:before="240" w:afterLines="100" w:after="240"/>
              <w:rPr>
                <w:rStyle w:val="fontstyle01"/>
                <w:rFonts w:hint="eastAsia"/>
              </w:rPr>
            </w:pPr>
          </w:p>
          <w:p w14:paraId="7F212D93" w14:textId="77777777" w:rsidR="009349C4" w:rsidRDefault="009349C4" w:rsidP="00CC7DF3">
            <w:pPr>
              <w:spacing w:beforeLines="100" w:before="240" w:afterLines="100" w:after="240"/>
              <w:rPr>
                <w:rStyle w:val="fontstyle01"/>
                <w:rFonts w:hint="eastAsia"/>
              </w:rPr>
            </w:pPr>
            <w:r>
              <w:rPr>
                <w:noProof/>
              </w:rPr>
              <w:drawing>
                <wp:inline distT="0" distB="0" distL="0" distR="0" wp14:anchorId="1FB0B9E9" wp14:editId="59D8F0DE">
                  <wp:extent cx="2494800" cy="1512000"/>
                  <wp:effectExtent l="0" t="0" r="1270" b="0"/>
                  <wp:docPr id="12" name="图形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96DAC541-7B7A-43D3-8B79-37D633B846F1}">
                                <asvg:svgBlip xmlns:asvg="http://schemas.microsoft.com/office/drawing/2016/SVG/main" r:embed="rId48"/>
                              </a:ext>
                            </a:extLst>
                          </a:blip>
                          <a:stretch>
                            <a:fillRect/>
                          </a:stretch>
                        </pic:blipFill>
                        <pic:spPr>
                          <a:xfrm>
                            <a:off x="0" y="0"/>
                            <a:ext cx="2494800" cy="1512000"/>
                          </a:xfrm>
                          <a:prstGeom prst="rect">
                            <a:avLst/>
                          </a:prstGeom>
                        </pic:spPr>
                      </pic:pic>
                    </a:graphicData>
                  </a:graphic>
                </wp:inline>
              </w:drawing>
            </w:r>
          </w:p>
          <w:p w14:paraId="36DE4E66" w14:textId="6398A1D9" w:rsidR="009349C4" w:rsidRDefault="009349C4" w:rsidP="00CC7DF3">
            <w:pPr>
              <w:spacing w:beforeLines="100" w:before="240" w:afterLines="100" w:after="240"/>
              <w:rPr>
                <w:sz w:val="21"/>
                <w:szCs w:val="21"/>
              </w:rPr>
            </w:pPr>
            <w:r>
              <w:rPr>
                <w:rStyle w:val="fontstyle01"/>
                <w:rFonts w:hint="eastAsia"/>
              </w:rPr>
              <w:t>(</w:t>
            </w:r>
            <w:r>
              <w:rPr>
                <w:rStyle w:val="fontstyle01"/>
              </w:rPr>
              <w:t xml:space="preserve">a-3) </w:t>
            </w:r>
            <w:r>
              <w:rPr>
                <w:rFonts w:hint="eastAsia"/>
                <w:color w:val="000000"/>
                <w:sz w:val="21"/>
                <w:szCs w:val="21"/>
              </w:rPr>
              <w:t>M</w:t>
            </w:r>
            <w:r>
              <w:rPr>
                <w:color w:val="000000"/>
                <w:sz w:val="21"/>
                <w:szCs w:val="21"/>
              </w:rPr>
              <w:t>obileNet-v3 (</w:t>
            </w:r>
            <w:r>
              <w:rPr>
                <w:rFonts w:hint="eastAsia"/>
                <w:color w:val="000000"/>
                <w:sz w:val="21"/>
                <w:szCs w:val="21"/>
              </w:rPr>
              <w:t>not</w:t>
            </w:r>
            <w:r>
              <w:rPr>
                <w:color w:val="000000"/>
                <w:sz w:val="21"/>
                <w:szCs w:val="21"/>
              </w:rPr>
              <w:t xml:space="preserve"> pretrained)</w:t>
            </w:r>
            <w:r>
              <w:rPr>
                <w:rFonts w:hint="eastAsia"/>
                <w:sz w:val="21"/>
                <w:szCs w:val="21"/>
              </w:rPr>
              <w:t>模型的损失函数收敛情况</w:t>
            </w:r>
          </w:p>
          <w:p w14:paraId="7185ED47" w14:textId="4FBABE3D" w:rsidR="00EA3C98" w:rsidRDefault="00EA3C98" w:rsidP="00CC7DF3">
            <w:pPr>
              <w:spacing w:beforeLines="100" w:before="240" w:afterLines="100" w:after="240"/>
              <w:rPr>
                <w:rStyle w:val="fontstyle01"/>
                <w:rFonts w:hint="eastAsia"/>
              </w:rPr>
            </w:pPr>
            <w:r w:rsidRPr="00EA3C98">
              <w:rPr>
                <w:rStyle w:val="fontstyle01"/>
              </w:rPr>
              <w:t>(a-3) Loss function convergence for MobileNet-v3 (not pretrained) models</w:t>
            </w:r>
          </w:p>
          <w:p w14:paraId="09726B69" w14:textId="77777777" w:rsidR="009349C4" w:rsidRDefault="009349C4" w:rsidP="00CC7DF3">
            <w:pPr>
              <w:spacing w:beforeLines="100" w:before="240" w:afterLines="100" w:after="240"/>
              <w:rPr>
                <w:rStyle w:val="fontstyle01"/>
                <w:rFonts w:hint="eastAsia"/>
              </w:rPr>
            </w:pPr>
          </w:p>
        </w:tc>
        <w:tc>
          <w:tcPr>
            <w:tcW w:w="4835" w:type="dxa"/>
          </w:tcPr>
          <w:p w14:paraId="058F5225" w14:textId="77777777" w:rsidR="009349C4" w:rsidRDefault="009349C4" w:rsidP="00CC7DF3">
            <w:pPr>
              <w:spacing w:beforeLines="100" w:before="240" w:afterLines="100" w:after="240"/>
              <w:rPr>
                <w:rStyle w:val="fontstyle01"/>
                <w:rFonts w:hint="eastAsia"/>
              </w:rPr>
            </w:pPr>
          </w:p>
          <w:p w14:paraId="664F155A" w14:textId="77777777" w:rsidR="009349C4" w:rsidRDefault="009349C4" w:rsidP="00CC7DF3">
            <w:pPr>
              <w:spacing w:beforeLines="100" w:before="240" w:afterLines="100" w:after="240"/>
              <w:rPr>
                <w:rStyle w:val="fontstyle01"/>
                <w:rFonts w:hint="eastAsia"/>
              </w:rPr>
            </w:pPr>
            <w:r>
              <w:rPr>
                <w:noProof/>
              </w:rPr>
              <w:drawing>
                <wp:inline distT="0" distB="0" distL="0" distR="0" wp14:anchorId="729D4A97" wp14:editId="174369CF">
                  <wp:extent cx="2494800" cy="1512000"/>
                  <wp:effectExtent l="0" t="0" r="1270" b="0"/>
                  <wp:docPr id="13" name="图形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96DAC541-7B7A-43D3-8B79-37D633B846F1}">
                                <asvg:svgBlip xmlns:asvg="http://schemas.microsoft.com/office/drawing/2016/SVG/main" r:embed="rId50"/>
                              </a:ext>
                            </a:extLst>
                          </a:blip>
                          <a:stretch>
                            <a:fillRect/>
                          </a:stretch>
                        </pic:blipFill>
                        <pic:spPr>
                          <a:xfrm>
                            <a:off x="0" y="0"/>
                            <a:ext cx="2494800" cy="1512000"/>
                          </a:xfrm>
                          <a:prstGeom prst="rect">
                            <a:avLst/>
                          </a:prstGeom>
                        </pic:spPr>
                      </pic:pic>
                    </a:graphicData>
                  </a:graphic>
                </wp:inline>
              </w:drawing>
            </w:r>
          </w:p>
          <w:p w14:paraId="5DBB368C" w14:textId="77777777" w:rsidR="009349C4" w:rsidRDefault="009349C4" w:rsidP="00CC7DF3">
            <w:pPr>
              <w:spacing w:beforeLines="100" w:before="240" w:afterLines="100" w:after="240"/>
              <w:rPr>
                <w:sz w:val="21"/>
                <w:szCs w:val="21"/>
              </w:rPr>
            </w:pPr>
            <w:r>
              <w:rPr>
                <w:rStyle w:val="fontstyle01"/>
                <w:rFonts w:hint="eastAsia"/>
              </w:rPr>
              <w:t>(b</w:t>
            </w:r>
            <w:r>
              <w:rPr>
                <w:rStyle w:val="fontstyle01"/>
              </w:rPr>
              <w:t xml:space="preserve">-3) </w:t>
            </w:r>
            <w:r>
              <w:rPr>
                <w:rFonts w:hint="eastAsia"/>
                <w:color w:val="000000"/>
                <w:sz w:val="21"/>
                <w:szCs w:val="21"/>
              </w:rPr>
              <w:t>M</w:t>
            </w:r>
            <w:r>
              <w:rPr>
                <w:color w:val="000000"/>
                <w:sz w:val="21"/>
                <w:szCs w:val="21"/>
              </w:rPr>
              <w:t>obileNet-v3 (</w:t>
            </w:r>
            <w:r>
              <w:rPr>
                <w:rFonts w:hint="eastAsia"/>
                <w:color w:val="000000"/>
                <w:sz w:val="21"/>
                <w:szCs w:val="21"/>
              </w:rPr>
              <w:t>not</w:t>
            </w:r>
            <w:r>
              <w:rPr>
                <w:color w:val="000000"/>
                <w:sz w:val="21"/>
                <w:szCs w:val="21"/>
              </w:rPr>
              <w:t xml:space="preserve"> pretrained)</w:t>
            </w:r>
            <w:r>
              <w:rPr>
                <w:rFonts w:hint="eastAsia"/>
                <w:sz w:val="21"/>
                <w:szCs w:val="21"/>
              </w:rPr>
              <w:t>模型的</w:t>
            </w:r>
            <w:r w:rsidR="0059429C">
              <w:rPr>
                <w:rFonts w:eastAsia="PMingLiU" w:hint="eastAsia"/>
                <w:sz w:val="21"/>
                <w:szCs w:val="21"/>
                <w:lang w:eastAsia="zh-TW"/>
              </w:rPr>
              <w:t>A</w:t>
            </w:r>
            <w:r w:rsidR="0059429C">
              <w:rPr>
                <w:rFonts w:eastAsia="PMingLiU"/>
                <w:sz w:val="21"/>
                <w:szCs w:val="21"/>
                <w:lang w:eastAsia="zh-TW"/>
              </w:rPr>
              <w:t>UC</w:t>
            </w:r>
            <w:r>
              <w:rPr>
                <w:rFonts w:hint="eastAsia"/>
                <w:sz w:val="21"/>
                <w:szCs w:val="21"/>
              </w:rPr>
              <w:t>分数收敛情况</w:t>
            </w:r>
          </w:p>
          <w:p w14:paraId="02F31B94" w14:textId="3F3F7299" w:rsidR="00EA3C98" w:rsidRDefault="00EA3C98" w:rsidP="00CC7DF3">
            <w:pPr>
              <w:spacing w:beforeLines="100" w:before="240" w:afterLines="100" w:after="240"/>
              <w:rPr>
                <w:rStyle w:val="fontstyle01"/>
                <w:rFonts w:hint="eastAsia"/>
              </w:rPr>
            </w:pPr>
            <w:r w:rsidRPr="00EA3C98">
              <w:rPr>
                <w:rStyle w:val="fontstyle01"/>
              </w:rPr>
              <w:t>(</w:t>
            </w:r>
            <w:r>
              <w:rPr>
                <w:rStyle w:val="fontstyle01"/>
              </w:rPr>
              <w:t>b</w:t>
            </w:r>
            <w:r w:rsidRPr="00EA3C98">
              <w:rPr>
                <w:rStyle w:val="fontstyle01"/>
              </w:rPr>
              <w:t>-3) AUC score convergence for MobileNet-v3 (not pretrained) models</w:t>
            </w:r>
          </w:p>
        </w:tc>
      </w:tr>
    </w:tbl>
    <w:p w14:paraId="15DD01DB" w14:textId="6BC6D484" w:rsidR="009349C4" w:rsidRDefault="009349C4" w:rsidP="00CC7DF3">
      <w:pPr>
        <w:spacing w:beforeLines="100" w:before="240" w:afterLines="100" w:after="240"/>
        <w:jc w:val="center"/>
        <w:rPr>
          <w:rStyle w:val="fontstyle01"/>
          <w:rFonts w:asciiTheme="minorEastAsia" w:hAnsiTheme="minorEastAsia"/>
          <w:sz w:val="21"/>
          <w:lang w:eastAsia="zh-CN"/>
        </w:rPr>
      </w:pPr>
      <w:r w:rsidRPr="00210EA0">
        <w:rPr>
          <w:rStyle w:val="fontstyle01"/>
          <w:rFonts w:asciiTheme="minorEastAsia" w:hAnsiTheme="minorEastAsia" w:hint="eastAsia"/>
          <w:sz w:val="21"/>
          <w:lang w:eastAsia="zh-CN"/>
        </w:rPr>
        <w:t>图</w:t>
      </w:r>
      <w:r w:rsidR="00210EA0" w:rsidRPr="00210EA0">
        <w:rPr>
          <w:rStyle w:val="fontstyle01"/>
          <w:rFonts w:asciiTheme="minorEastAsia" w:hAnsiTheme="minorEastAsia" w:hint="eastAsia"/>
          <w:sz w:val="21"/>
          <w:lang w:eastAsia="zh-CN"/>
        </w:rPr>
        <w:t>12</w:t>
      </w:r>
      <w:r w:rsidRPr="00210EA0">
        <w:rPr>
          <w:rStyle w:val="fontstyle01"/>
          <w:rFonts w:asciiTheme="minorEastAsia" w:hAnsiTheme="minorEastAsia"/>
          <w:sz w:val="21"/>
          <w:lang w:eastAsia="zh-CN"/>
        </w:rPr>
        <w:t xml:space="preserve">. </w:t>
      </w:r>
      <w:r w:rsidRPr="00210EA0">
        <w:rPr>
          <w:rStyle w:val="fontstyle01"/>
          <w:rFonts w:asciiTheme="minorEastAsia" w:hAnsiTheme="minorEastAsia" w:hint="eastAsia"/>
          <w:sz w:val="21"/>
          <w:lang w:eastAsia="zh-CN"/>
        </w:rPr>
        <w:t>各个卷积网络在</w:t>
      </w:r>
      <w:r w:rsidRPr="00210EA0">
        <w:rPr>
          <w:rStyle w:val="fontstyle01"/>
          <w:rFonts w:asciiTheme="minorEastAsia" w:hAnsiTheme="minorEastAsia"/>
          <w:sz w:val="21"/>
          <w:lang w:eastAsia="zh-CN"/>
        </w:rPr>
        <w:t>Covid19-Cough</w:t>
      </w:r>
      <w:r w:rsidRPr="00210EA0">
        <w:rPr>
          <w:rStyle w:val="fontstyle01"/>
          <w:rFonts w:asciiTheme="minorEastAsia" w:hAnsiTheme="minorEastAsia" w:hint="eastAsia"/>
          <w:sz w:val="21"/>
          <w:lang w:eastAsia="zh-CN"/>
        </w:rPr>
        <w:t>数据集上的训练集损失和测试</w:t>
      </w:r>
      <w:r w:rsidR="0059429C">
        <w:rPr>
          <w:rStyle w:val="fontstyle01"/>
          <w:rFonts w:asciiTheme="minorEastAsia" w:hAnsiTheme="minorEastAsia"/>
          <w:sz w:val="21"/>
          <w:lang w:eastAsia="zh-CN"/>
        </w:rPr>
        <w:t>AUC</w:t>
      </w:r>
      <w:r w:rsidRPr="00210EA0">
        <w:rPr>
          <w:rStyle w:val="fontstyle01"/>
          <w:rFonts w:asciiTheme="minorEastAsia" w:hAnsiTheme="minorEastAsia" w:hint="eastAsia"/>
          <w:sz w:val="21"/>
          <w:lang w:eastAsia="zh-CN"/>
        </w:rPr>
        <w:t>表现随着训练推进的变化情况</w:t>
      </w:r>
    </w:p>
    <w:p w14:paraId="45D3CB42" w14:textId="0BBDA874" w:rsidR="007462ED" w:rsidRPr="00210EA0" w:rsidRDefault="007462ED" w:rsidP="00CC7DF3">
      <w:pPr>
        <w:spacing w:beforeLines="100" w:before="240" w:afterLines="100" w:after="240"/>
        <w:jc w:val="center"/>
        <w:rPr>
          <w:rStyle w:val="fontstyle01"/>
          <w:rFonts w:asciiTheme="minorEastAsia" w:hAnsiTheme="minorEastAsia"/>
          <w:sz w:val="21"/>
          <w:lang w:eastAsia="zh-CN"/>
        </w:rPr>
      </w:pPr>
      <w:r w:rsidRPr="007462ED">
        <w:rPr>
          <w:rStyle w:val="fontstyle01"/>
          <w:rFonts w:asciiTheme="minorEastAsia" w:hAnsiTheme="minorEastAsia"/>
          <w:sz w:val="21"/>
          <w:lang w:eastAsia="zh-CN"/>
        </w:rPr>
        <w:t>Figure 12. Training set loss and test AUC performance of each convolutional network on the Covid19-Cough dataset as training advances</w:t>
      </w:r>
    </w:p>
    <w:p w14:paraId="5A9CE1CF" w14:textId="77777777" w:rsidR="004B7F55" w:rsidRDefault="004B7F55" w:rsidP="00CC7DF3">
      <w:pPr>
        <w:spacing w:beforeLines="100" w:before="240" w:afterLines="100" w:after="240"/>
        <w:jc w:val="both"/>
        <w:rPr>
          <w:lang w:eastAsia="zh-CN"/>
        </w:rPr>
      </w:pPr>
    </w:p>
    <w:p w14:paraId="4F8FA554" w14:textId="77777777" w:rsidR="008C69C8" w:rsidRDefault="008C69C8">
      <w:pPr>
        <w:rPr>
          <w:lang w:eastAsia="zh-CN"/>
        </w:rPr>
      </w:pPr>
      <w:r>
        <w:rPr>
          <w:lang w:eastAsia="zh-CN"/>
        </w:rPr>
        <w:br w:type="page"/>
      </w:r>
    </w:p>
    <w:p w14:paraId="54C66D44" w14:textId="77777777" w:rsidR="008C69C8" w:rsidRDefault="008C69C8" w:rsidP="00CC7DF3">
      <w:pPr>
        <w:spacing w:beforeLines="100" w:before="240" w:afterLines="100" w:after="240"/>
        <w:jc w:val="both"/>
        <w:rPr>
          <w:lang w:eastAsia="zh-CN"/>
        </w:rPr>
        <w:sectPr w:rsidR="008C69C8">
          <w:headerReference w:type="default" r:id="rId51"/>
          <w:footerReference w:type="default" r:id="rId52"/>
          <w:pgSz w:w="11905" w:h="16840"/>
          <w:pgMar w:top="1100" w:right="980" w:bottom="1180" w:left="980" w:header="877" w:footer="982" w:gutter="0"/>
          <w:cols w:space="720"/>
        </w:sectPr>
      </w:pPr>
    </w:p>
    <w:p w14:paraId="5B5ABD2B" w14:textId="77777777" w:rsidR="004B7F55" w:rsidRDefault="004B7F55" w:rsidP="00CC7DF3">
      <w:pPr>
        <w:spacing w:beforeLines="100" w:before="240" w:afterLines="100" w:after="240"/>
        <w:jc w:val="center"/>
        <w:rPr>
          <w:sz w:val="26"/>
          <w:szCs w:val="26"/>
          <w:lang w:eastAsia="zh-CN"/>
        </w:rPr>
      </w:pPr>
    </w:p>
    <w:p w14:paraId="4317F0F0" w14:textId="77777777" w:rsidR="004B7F55" w:rsidRPr="00210EA0" w:rsidRDefault="009276B8" w:rsidP="002422EB">
      <w:pPr>
        <w:pStyle w:val="1"/>
        <w:jc w:val="center"/>
        <w:rPr>
          <w:rFonts w:ascii="宋体" w:eastAsia="宋体" w:hAnsi="宋体" w:cs="宋体"/>
          <w:b/>
          <w:sz w:val="36"/>
          <w:szCs w:val="36"/>
          <w:lang w:eastAsia="zh-CN"/>
        </w:rPr>
      </w:pPr>
      <w:bookmarkStart w:id="102" w:name="_Toc119066542"/>
      <w:r w:rsidRPr="00210EA0">
        <w:rPr>
          <w:rFonts w:ascii="宋体" w:eastAsia="宋体" w:hAnsi="宋体" w:cs="宋体"/>
          <w:b/>
          <w:spacing w:val="1"/>
          <w:sz w:val="36"/>
          <w:szCs w:val="36"/>
          <w:lang w:eastAsia="zh-CN"/>
        </w:rPr>
        <w:t>第</w:t>
      </w:r>
      <w:r w:rsidR="00560833" w:rsidRPr="00210EA0">
        <w:rPr>
          <w:rFonts w:ascii="宋体" w:eastAsia="宋体" w:hAnsi="宋体" w:cs="宋体" w:hint="eastAsia"/>
          <w:b/>
          <w:spacing w:val="1"/>
          <w:sz w:val="36"/>
          <w:szCs w:val="36"/>
          <w:lang w:eastAsia="zh-CN"/>
        </w:rPr>
        <w:t>四</w:t>
      </w:r>
      <w:proofErr w:type="gramStart"/>
      <w:r w:rsidRPr="00210EA0">
        <w:rPr>
          <w:rFonts w:ascii="宋体" w:eastAsia="宋体" w:hAnsi="宋体" w:cs="宋体"/>
          <w:b/>
          <w:sz w:val="36"/>
          <w:szCs w:val="36"/>
          <w:lang w:eastAsia="zh-CN"/>
        </w:rPr>
        <w:t>章</w:t>
      </w:r>
      <w:r w:rsidRPr="00210EA0">
        <w:rPr>
          <w:rFonts w:ascii="宋体" w:eastAsia="宋体" w:hAnsi="宋体" w:cs="宋体"/>
          <w:b/>
          <w:spacing w:val="1"/>
          <w:sz w:val="36"/>
          <w:szCs w:val="36"/>
          <w:lang w:eastAsia="zh-CN"/>
        </w:rPr>
        <w:t>总结</w:t>
      </w:r>
      <w:proofErr w:type="gramEnd"/>
      <w:r w:rsidRPr="00210EA0">
        <w:rPr>
          <w:rFonts w:ascii="宋体" w:eastAsia="宋体" w:hAnsi="宋体" w:cs="宋体"/>
          <w:b/>
          <w:spacing w:val="1"/>
          <w:sz w:val="36"/>
          <w:szCs w:val="36"/>
          <w:lang w:eastAsia="zh-CN"/>
        </w:rPr>
        <w:t>与展望</w:t>
      </w:r>
      <w:bookmarkEnd w:id="102"/>
    </w:p>
    <w:p w14:paraId="08830A9F" w14:textId="77777777" w:rsidR="004B7F55" w:rsidRDefault="004B7F55" w:rsidP="00CC7DF3">
      <w:pPr>
        <w:spacing w:beforeLines="100" w:before="240" w:afterLines="100" w:after="240"/>
        <w:rPr>
          <w:sz w:val="20"/>
          <w:szCs w:val="20"/>
          <w:lang w:eastAsia="zh-CN"/>
        </w:rPr>
      </w:pPr>
    </w:p>
    <w:p w14:paraId="263B2AAA" w14:textId="77777777" w:rsidR="00745817" w:rsidRPr="00745817" w:rsidRDefault="00745817" w:rsidP="00CC7DF3">
      <w:pPr>
        <w:spacing w:beforeLines="100" w:before="240" w:afterLines="100" w:after="240"/>
        <w:ind w:left="154" w:right="6481"/>
        <w:jc w:val="both"/>
        <w:outlineLvl w:val="0"/>
        <w:rPr>
          <w:rFonts w:ascii="Times New Roman" w:eastAsia="PMingLiU" w:hAnsi="Times New Roman" w:cs="Times New Roman"/>
          <w:sz w:val="30"/>
          <w:szCs w:val="30"/>
          <w:lang w:eastAsia="zh-CN"/>
        </w:rPr>
      </w:pPr>
      <w:bookmarkStart w:id="103" w:name="_Toc119066543"/>
      <w:r w:rsidRPr="00745817">
        <w:rPr>
          <w:rFonts w:ascii="Times New Roman" w:eastAsia="宋体" w:hAnsi="Times New Roman" w:cs="Times New Roman"/>
          <w:b/>
          <w:bCs/>
          <w:sz w:val="30"/>
          <w:szCs w:val="30"/>
          <w:lang w:eastAsia="zh-CN"/>
        </w:rPr>
        <w:t xml:space="preserve">4.1 </w:t>
      </w:r>
      <w:r w:rsidRPr="001067B2">
        <w:rPr>
          <w:rFonts w:ascii="宋体" w:eastAsia="宋体" w:hAnsi="宋体" w:cs="宋体"/>
          <w:b/>
          <w:spacing w:val="1"/>
          <w:sz w:val="30"/>
          <w:szCs w:val="30"/>
          <w:lang w:eastAsia="zh-CN"/>
        </w:rPr>
        <w:t>总结</w:t>
      </w:r>
      <w:bookmarkEnd w:id="103"/>
    </w:p>
    <w:p w14:paraId="46E07860" w14:textId="77777777" w:rsidR="00B32D36" w:rsidRPr="00033669" w:rsidRDefault="00B32D36" w:rsidP="00CC7DF3">
      <w:pPr>
        <w:spacing w:beforeLines="100" w:before="240" w:afterLines="100" w:after="240"/>
        <w:ind w:leftChars="27" w:left="59" w:firstLineChars="185" w:firstLine="444"/>
        <w:jc w:val="both"/>
        <w:rPr>
          <w:rFonts w:asciiTheme="minorEastAsia" w:hAnsiTheme="minorEastAsia"/>
          <w:color w:val="000000" w:themeColor="text1"/>
          <w:sz w:val="24"/>
          <w:lang w:eastAsia="zh-CN"/>
        </w:rPr>
      </w:pPr>
      <w:r>
        <w:rPr>
          <w:rFonts w:asciiTheme="minorEastAsia" w:hAnsiTheme="minorEastAsia" w:hint="eastAsia"/>
          <w:sz w:val="24"/>
          <w:lang w:eastAsia="zh-CN"/>
        </w:rPr>
        <w:t>本研究</w:t>
      </w:r>
      <w:r w:rsidRPr="00210EA0">
        <w:rPr>
          <w:rFonts w:asciiTheme="minorEastAsia" w:hAnsiTheme="minorEastAsia" w:hint="eastAsia"/>
          <w:sz w:val="24"/>
          <w:lang w:eastAsia="zh-CN"/>
        </w:rPr>
        <w:t>的原型是一个概念验证，希望在没有专业医疗人员在场的情况下</w:t>
      </w:r>
      <w:r>
        <w:rPr>
          <w:rFonts w:asciiTheme="minorEastAsia" w:hAnsiTheme="minorEastAsia" w:hint="eastAsia"/>
          <w:sz w:val="24"/>
          <w:lang w:eastAsia="zh-CN"/>
        </w:rPr>
        <w:t>，为</w:t>
      </w:r>
      <w:r w:rsidR="001159A9" w:rsidRPr="00033669">
        <w:rPr>
          <w:rFonts w:asciiTheme="minorEastAsia" w:hAnsiTheme="minorEastAsia" w:hint="eastAsia"/>
          <w:color w:val="000000" w:themeColor="text1"/>
          <w:sz w:val="24"/>
          <w:lang w:eastAsia="zh-CN"/>
        </w:rPr>
        <w:t>普通人</w:t>
      </w:r>
      <w:r w:rsidRPr="00033669">
        <w:rPr>
          <w:rFonts w:asciiTheme="minorEastAsia" w:hAnsiTheme="minorEastAsia" w:hint="eastAsia"/>
          <w:color w:val="000000" w:themeColor="text1"/>
          <w:sz w:val="24"/>
          <w:lang w:eastAsia="zh-CN"/>
        </w:rPr>
        <w:t>在</w:t>
      </w:r>
      <w:r>
        <w:rPr>
          <w:rFonts w:asciiTheme="minorEastAsia" w:hAnsiTheme="minorEastAsia" w:hint="eastAsia"/>
          <w:sz w:val="24"/>
          <w:lang w:eastAsia="zh-CN"/>
        </w:rPr>
        <w:t>居家场景下</w:t>
      </w:r>
      <w:r w:rsidR="009A2496">
        <w:rPr>
          <w:rFonts w:asciiTheme="minorEastAsia" w:hAnsiTheme="minorEastAsia" w:hint="eastAsia"/>
          <w:sz w:val="24"/>
          <w:lang w:eastAsia="zh-CN"/>
        </w:rPr>
        <w:t>，</w:t>
      </w:r>
      <w:r>
        <w:rPr>
          <w:rFonts w:asciiTheme="minorEastAsia" w:hAnsiTheme="minorEastAsia" w:hint="eastAsia"/>
          <w:sz w:val="24"/>
          <w:lang w:eastAsia="zh-CN"/>
        </w:rPr>
        <w:t>提供了一种容易获得的呼吸</w:t>
      </w:r>
      <w:r w:rsidR="00830410" w:rsidRPr="00830410">
        <w:rPr>
          <w:rFonts w:asciiTheme="minorEastAsia" w:hAnsiTheme="minorEastAsia" w:hint="eastAsia"/>
          <w:sz w:val="24"/>
          <w:lang w:eastAsia="zh-CN"/>
        </w:rPr>
        <w:t>系统</w:t>
      </w:r>
      <w:r>
        <w:rPr>
          <w:rFonts w:asciiTheme="minorEastAsia" w:hAnsiTheme="minorEastAsia" w:hint="eastAsia"/>
          <w:sz w:val="24"/>
          <w:lang w:eastAsia="zh-CN"/>
        </w:rPr>
        <w:t>疾病的风险</w:t>
      </w:r>
      <w:r w:rsidRPr="00210EA0">
        <w:rPr>
          <w:rFonts w:asciiTheme="minorEastAsia" w:hAnsiTheme="minorEastAsia" w:hint="eastAsia"/>
          <w:sz w:val="24"/>
          <w:lang w:eastAsia="zh-CN"/>
        </w:rPr>
        <w:t>评估手段</w:t>
      </w:r>
      <w:r w:rsidRPr="00033669">
        <w:rPr>
          <w:rFonts w:asciiTheme="minorEastAsia" w:hAnsiTheme="minorEastAsia" w:hint="eastAsia"/>
          <w:color w:val="000000" w:themeColor="text1"/>
          <w:sz w:val="24"/>
          <w:lang w:eastAsia="zh-CN"/>
        </w:rPr>
        <w:t>。</w:t>
      </w:r>
      <w:r w:rsidR="00A04DED" w:rsidRPr="00033669">
        <w:rPr>
          <w:rFonts w:asciiTheme="minorEastAsia" w:hAnsiTheme="minorEastAsia" w:hint="eastAsia"/>
          <w:color w:val="000000" w:themeColor="text1"/>
          <w:sz w:val="24"/>
          <w:lang w:eastAsia="zh-CN"/>
        </w:rPr>
        <w:t>同时，也希望对社区或者基</w:t>
      </w:r>
      <w:r w:rsidR="00033669" w:rsidRPr="009A2496">
        <w:rPr>
          <w:rFonts w:ascii="PMingLiU" w:eastAsia="宋体" w:hAnsi="PMingLiU" w:hint="eastAsia"/>
          <w:color w:val="000000" w:themeColor="text1"/>
          <w:sz w:val="24"/>
          <w:lang w:eastAsia="zh-CN"/>
        </w:rPr>
        <w:t>层</w:t>
      </w:r>
      <w:r w:rsidR="00A04DED" w:rsidRPr="00033669">
        <w:rPr>
          <w:rFonts w:asciiTheme="minorEastAsia" w:hAnsiTheme="minorEastAsia" w:hint="eastAsia"/>
          <w:color w:val="000000" w:themeColor="text1"/>
          <w:sz w:val="24"/>
          <w:lang w:eastAsia="zh-CN"/>
        </w:rPr>
        <w:t>医疗中心，提供一套呼吸系统疾病早筛手段。由于本项目采用的</w:t>
      </w:r>
      <w:r w:rsidR="00A04DED" w:rsidRPr="00033669">
        <w:rPr>
          <w:rFonts w:ascii="宋体" w:eastAsia="宋体" w:hAnsi="宋体" w:hint="eastAsia"/>
          <w:color w:val="000000" w:themeColor="text1"/>
          <w:sz w:val="24"/>
          <w:szCs w:val="24"/>
          <w:lang w:eastAsia="zh-CN"/>
        </w:rPr>
        <w:t xml:space="preserve">开源且匿名化后的数据集Covid19-Cough </w:t>
      </w:r>
      <w:r w:rsidR="00A04DED" w:rsidRPr="00033669">
        <w:rPr>
          <w:rFonts w:ascii="宋体" w:eastAsia="宋体" w:hAnsi="宋体" w:hint="eastAsia"/>
          <w:color w:val="000000" w:themeColor="text1"/>
          <w:sz w:val="28"/>
          <w:szCs w:val="24"/>
          <w:vertAlign w:val="superscript"/>
          <w:lang w:eastAsia="zh-CN"/>
        </w:rPr>
        <w:t xml:space="preserve">[1] </w:t>
      </w:r>
      <w:r w:rsidR="00A04DED" w:rsidRPr="00033669">
        <w:rPr>
          <w:rFonts w:ascii="宋体" w:eastAsia="宋体" w:hAnsi="宋体" w:hint="eastAsia"/>
          <w:color w:val="000000" w:themeColor="text1"/>
          <w:sz w:val="24"/>
          <w:szCs w:val="24"/>
          <w:lang w:eastAsia="zh-CN"/>
        </w:rPr>
        <w:t>训练咳嗽音分类模型。该数据集是以国外患者数据为主，数据集中数据量有限，分类颗粒度不够高。那么，</w:t>
      </w:r>
      <w:r w:rsidR="009A2496">
        <w:rPr>
          <w:rFonts w:ascii="宋体" w:eastAsia="宋体" w:hAnsi="宋体" w:hint="eastAsia"/>
          <w:color w:val="000000" w:themeColor="text1"/>
          <w:sz w:val="24"/>
          <w:szCs w:val="24"/>
          <w:lang w:eastAsia="zh-CN"/>
        </w:rPr>
        <w:t>通过</w:t>
      </w:r>
      <w:r w:rsidR="00A04DED" w:rsidRPr="00033669">
        <w:rPr>
          <w:rFonts w:ascii="宋体" w:eastAsia="宋体" w:hAnsi="宋体" w:hint="eastAsia"/>
          <w:color w:val="000000" w:themeColor="text1"/>
          <w:sz w:val="24"/>
          <w:szCs w:val="24"/>
          <w:lang w:eastAsia="zh-CN"/>
        </w:rPr>
        <w:t>本项目</w:t>
      </w:r>
      <w:r w:rsidR="00A26675" w:rsidRPr="00033669">
        <w:rPr>
          <w:rFonts w:ascii="宋体" w:eastAsia="宋体" w:hAnsi="宋体" w:hint="eastAsia"/>
          <w:color w:val="000000" w:themeColor="text1"/>
          <w:sz w:val="24"/>
          <w:szCs w:val="24"/>
          <w:lang w:eastAsia="zh-CN"/>
        </w:rPr>
        <w:t>的</w:t>
      </w:r>
      <w:r w:rsidR="00A04DED" w:rsidRPr="00033669">
        <w:rPr>
          <w:rFonts w:ascii="宋体" w:eastAsia="宋体" w:hAnsi="宋体" w:hint="eastAsia"/>
          <w:color w:val="000000" w:themeColor="text1"/>
          <w:sz w:val="24"/>
          <w:szCs w:val="24"/>
          <w:lang w:eastAsia="zh-CN"/>
        </w:rPr>
        <w:t>设备</w:t>
      </w:r>
      <w:r w:rsidR="00A26675" w:rsidRPr="00033669">
        <w:rPr>
          <w:rFonts w:ascii="宋体" w:eastAsia="宋体" w:hAnsi="宋体" w:hint="eastAsia"/>
          <w:color w:val="000000" w:themeColor="text1"/>
          <w:sz w:val="24"/>
          <w:szCs w:val="24"/>
          <w:lang w:eastAsia="zh-CN"/>
        </w:rPr>
        <w:t>，也为</w:t>
      </w:r>
      <w:r w:rsidR="00A04DED" w:rsidRPr="00033669">
        <w:rPr>
          <w:rFonts w:ascii="宋体" w:eastAsia="宋体" w:hAnsi="宋体" w:hint="eastAsia"/>
          <w:color w:val="000000" w:themeColor="text1"/>
          <w:sz w:val="24"/>
          <w:szCs w:val="24"/>
          <w:lang w:eastAsia="zh-CN"/>
        </w:rPr>
        <w:t>建立</w:t>
      </w:r>
      <w:r w:rsidR="00A26675" w:rsidRPr="00033669">
        <w:rPr>
          <w:rFonts w:ascii="宋体" w:eastAsia="宋体" w:hAnsi="宋体" w:hint="eastAsia"/>
          <w:color w:val="000000" w:themeColor="text1"/>
          <w:sz w:val="24"/>
          <w:szCs w:val="24"/>
          <w:lang w:eastAsia="zh-CN"/>
        </w:rPr>
        <w:t>一套</w:t>
      </w:r>
      <w:r w:rsidR="00A04DED" w:rsidRPr="00033669">
        <w:rPr>
          <w:rFonts w:ascii="宋体" w:eastAsia="宋体" w:hAnsi="宋体" w:hint="eastAsia"/>
          <w:color w:val="000000" w:themeColor="text1"/>
          <w:sz w:val="24"/>
          <w:szCs w:val="24"/>
          <w:lang w:eastAsia="zh-CN"/>
        </w:rPr>
        <w:t>以</w:t>
      </w:r>
      <w:r w:rsidR="00AC53A9" w:rsidRPr="00033669">
        <w:rPr>
          <w:rFonts w:ascii="宋体" w:eastAsia="宋体" w:hAnsi="宋体" w:hint="eastAsia"/>
          <w:color w:val="000000" w:themeColor="text1"/>
          <w:sz w:val="24"/>
          <w:szCs w:val="24"/>
          <w:lang w:eastAsia="zh-CN"/>
        </w:rPr>
        <w:t>我</w:t>
      </w:r>
      <w:r w:rsidR="00A04DED" w:rsidRPr="00033669">
        <w:rPr>
          <w:rFonts w:ascii="宋体" w:eastAsia="宋体" w:hAnsi="宋体" w:hint="eastAsia"/>
          <w:color w:val="000000" w:themeColor="text1"/>
          <w:sz w:val="24"/>
          <w:szCs w:val="24"/>
          <w:lang w:eastAsia="zh-CN"/>
        </w:rPr>
        <w:t>国患者为主的呼吸系统病征</w:t>
      </w:r>
      <w:r w:rsidR="00033669" w:rsidRPr="00033669">
        <w:rPr>
          <w:rFonts w:ascii="宋体" w:eastAsia="宋体" w:hAnsi="宋体" w:hint="eastAsia"/>
          <w:color w:val="000000" w:themeColor="text1"/>
          <w:sz w:val="24"/>
          <w:szCs w:val="24"/>
          <w:lang w:eastAsia="zh-CN"/>
        </w:rPr>
        <w:t>生</w:t>
      </w:r>
      <w:r w:rsidR="00033669" w:rsidRPr="009A2496">
        <w:rPr>
          <w:rFonts w:ascii="PMingLiU" w:eastAsia="宋体" w:hAnsi="PMingLiU" w:hint="eastAsia"/>
          <w:color w:val="000000" w:themeColor="text1"/>
          <w:sz w:val="24"/>
          <w:szCs w:val="24"/>
          <w:lang w:eastAsia="zh-CN"/>
        </w:rPr>
        <w:t>理</w:t>
      </w:r>
      <w:r w:rsidR="00033669" w:rsidRPr="00033669">
        <w:rPr>
          <w:rFonts w:ascii="宋体" w:eastAsia="宋体" w:hAnsi="宋体" w:hint="eastAsia"/>
          <w:color w:val="000000" w:themeColor="text1"/>
          <w:sz w:val="24"/>
          <w:szCs w:val="24"/>
          <w:lang w:eastAsia="zh-CN"/>
        </w:rPr>
        <w:t>指标</w:t>
      </w:r>
      <w:r w:rsidR="00A04DED" w:rsidRPr="00033669">
        <w:rPr>
          <w:rFonts w:ascii="宋体" w:eastAsia="宋体" w:hAnsi="宋体" w:hint="eastAsia"/>
          <w:color w:val="000000" w:themeColor="text1"/>
          <w:sz w:val="24"/>
          <w:szCs w:val="24"/>
          <w:lang w:eastAsia="zh-CN"/>
        </w:rPr>
        <w:t>数据集，提供了</w:t>
      </w:r>
      <w:r w:rsidR="00AC53A9" w:rsidRPr="00033669">
        <w:rPr>
          <w:rFonts w:ascii="宋体" w:eastAsia="宋体" w:hAnsi="宋体" w:hint="eastAsia"/>
          <w:color w:val="000000" w:themeColor="text1"/>
          <w:sz w:val="24"/>
          <w:szCs w:val="24"/>
          <w:lang w:eastAsia="zh-CN"/>
        </w:rPr>
        <w:t>可靠</w:t>
      </w:r>
      <w:r w:rsidR="00A26675" w:rsidRPr="00033669">
        <w:rPr>
          <w:rFonts w:ascii="宋体" w:eastAsia="宋体" w:hAnsi="宋体" w:hint="eastAsia"/>
          <w:color w:val="000000" w:themeColor="text1"/>
          <w:sz w:val="24"/>
          <w:szCs w:val="24"/>
          <w:lang w:eastAsia="zh-CN"/>
        </w:rPr>
        <w:t>的</w:t>
      </w:r>
      <w:r w:rsidR="00A04DED" w:rsidRPr="00033669">
        <w:rPr>
          <w:rFonts w:ascii="宋体" w:eastAsia="宋体" w:hAnsi="宋体" w:hint="eastAsia"/>
          <w:color w:val="000000" w:themeColor="text1"/>
          <w:sz w:val="24"/>
          <w:szCs w:val="24"/>
          <w:lang w:eastAsia="zh-CN"/>
        </w:rPr>
        <w:t>解决方案。</w:t>
      </w:r>
    </w:p>
    <w:p w14:paraId="2C76D2B1" w14:textId="77777777" w:rsidR="009B67F3" w:rsidRPr="00210EA0" w:rsidRDefault="00210EA0" w:rsidP="00CC7DF3">
      <w:pPr>
        <w:spacing w:beforeLines="100" w:before="240" w:afterLines="100" w:after="240"/>
        <w:ind w:leftChars="27" w:left="59" w:firstLineChars="185" w:firstLine="444"/>
        <w:jc w:val="both"/>
        <w:rPr>
          <w:rFonts w:asciiTheme="minorEastAsia" w:hAnsiTheme="minorEastAsia"/>
          <w:sz w:val="24"/>
          <w:lang w:eastAsia="zh-CN"/>
        </w:rPr>
      </w:pPr>
      <w:r>
        <w:rPr>
          <w:rFonts w:asciiTheme="minorEastAsia" w:hAnsiTheme="minorEastAsia" w:hint="eastAsia"/>
          <w:sz w:val="24"/>
          <w:lang w:eastAsia="zh-CN"/>
        </w:rPr>
        <w:t>本研究</w:t>
      </w:r>
      <w:r w:rsidR="009B67F3">
        <w:rPr>
          <w:rFonts w:asciiTheme="minorEastAsia" w:hAnsiTheme="minorEastAsia" w:hint="eastAsia"/>
          <w:sz w:val="24"/>
          <w:lang w:eastAsia="zh-CN"/>
        </w:rPr>
        <w:t>过程中，</w:t>
      </w:r>
      <w:r w:rsidR="00E22A1B" w:rsidRPr="00210EA0">
        <w:rPr>
          <w:rFonts w:asciiTheme="minorEastAsia" w:hAnsiTheme="minorEastAsia" w:hint="eastAsia"/>
          <w:sz w:val="24"/>
          <w:lang w:eastAsia="zh-CN"/>
        </w:rPr>
        <w:t>面临的挑战有许多。最初希望将血</w:t>
      </w:r>
      <w:proofErr w:type="gramStart"/>
      <w:r w:rsidR="00E22A1B" w:rsidRPr="00210EA0">
        <w:rPr>
          <w:rFonts w:asciiTheme="minorEastAsia" w:hAnsiTheme="minorEastAsia" w:hint="eastAsia"/>
          <w:sz w:val="24"/>
          <w:lang w:eastAsia="zh-CN"/>
        </w:rPr>
        <w:t>氧</w:t>
      </w:r>
      <w:r w:rsidR="00B25B70" w:rsidRPr="00B25B70">
        <w:rPr>
          <w:rFonts w:asciiTheme="minorEastAsia" w:hAnsiTheme="minorEastAsia" w:hint="eastAsia"/>
          <w:sz w:val="24"/>
          <w:lang w:eastAsia="zh-CN"/>
        </w:rPr>
        <w:t>饱和度</w:t>
      </w:r>
      <w:r w:rsidR="00E22A1B" w:rsidRPr="00210EA0">
        <w:rPr>
          <w:rFonts w:asciiTheme="minorEastAsia" w:hAnsiTheme="minorEastAsia" w:hint="eastAsia"/>
          <w:sz w:val="24"/>
          <w:lang w:eastAsia="zh-CN"/>
        </w:rPr>
        <w:t>仪与</w:t>
      </w:r>
      <w:proofErr w:type="gramEnd"/>
      <w:r w:rsidR="00E22A1B" w:rsidRPr="00210EA0">
        <w:rPr>
          <w:rFonts w:asciiTheme="minorEastAsia" w:hAnsiTheme="minorEastAsia" w:hint="eastAsia"/>
          <w:sz w:val="24"/>
          <w:lang w:eastAsia="zh-CN"/>
        </w:rPr>
        <w:t>录音设备进行进一步的整合，</w:t>
      </w:r>
      <w:r w:rsidR="008C1BCF" w:rsidRPr="00033669">
        <w:rPr>
          <w:rFonts w:asciiTheme="minorEastAsia" w:hAnsiTheme="minorEastAsia" w:hint="eastAsia"/>
          <w:color w:val="000000" w:themeColor="text1"/>
          <w:sz w:val="24"/>
          <w:lang w:eastAsia="zh-CN"/>
        </w:rPr>
        <w:t>由于在项目实践中，发现</w:t>
      </w:r>
      <w:r w:rsidR="00E22A1B" w:rsidRPr="00033669">
        <w:rPr>
          <w:rFonts w:asciiTheme="minorEastAsia" w:hAnsiTheme="minorEastAsia" w:hint="eastAsia"/>
          <w:color w:val="000000" w:themeColor="text1"/>
          <w:sz w:val="24"/>
          <w:lang w:eastAsia="zh-CN"/>
        </w:rPr>
        <w:t>光学感应讯号与声音讯号之间容易互相干扰，因此为了确保</w:t>
      </w:r>
      <w:r w:rsidRPr="00033669">
        <w:rPr>
          <w:rFonts w:asciiTheme="minorEastAsia" w:hAnsiTheme="minorEastAsia" w:hint="eastAsia"/>
          <w:color w:val="000000" w:themeColor="text1"/>
          <w:sz w:val="24"/>
          <w:lang w:eastAsia="zh-CN"/>
        </w:rPr>
        <w:t>数据收集的质量，最终</w:t>
      </w:r>
      <w:r w:rsidR="009B67F3" w:rsidRPr="00033669">
        <w:rPr>
          <w:rFonts w:asciiTheme="minorEastAsia" w:hAnsiTheme="minorEastAsia" w:hint="eastAsia"/>
          <w:color w:val="000000" w:themeColor="text1"/>
          <w:sz w:val="24"/>
          <w:lang w:eastAsia="zh-CN"/>
        </w:rPr>
        <w:t>经过分析和比较硬件模型结构，决定</w:t>
      </w:r>
      <w:r w:rsidRPr="00033669">
        <w:rPr>
          <w:rFonts w:asciiTheme="minorEastAsia" w:hAnsiTheme="minorEastAsia" w:hint="eastAsia"/>
          <w:color w:val="000000" w:themeColor="text1"/>
          <w:sz w:val="24"/>
          <w:lang w:eastAsia="zh-CN"/>
        </w:rPr>
        <w:t>将</w:t>
      </w:r>
      <w:r>
        <w:rPr>
          <w:rFonts w:asciiTheme="minorEastAsia" w:hAnsiTheme="minorEastAsia" w:hint="eastAsia"/>
          <w:sz w:val="24"/>
          <w:lang w:eastAsia="zh-CN"/>
        </w:rPr>
        <w:t>两个模块分开，再用</w:t>
      </w:r>
      <w:r w:rsidR="00E22A1B" w:rsidRPr="00210EA0">
        <w:rPr>
          <w:rFonts w:asciiTheme="minorEastAsia" w:hAnsiTheme="minorEastAsia" w:hint="eastAsia"/>
          <w:sz w:val="24"/>
          <w:lang w:eastAsia="zh-CN"/>
        </w:rPr>
        <w:t>上位机进行数据整合。另外的难点在算法迭加后如何维持模型的大小，以确保运行的流畅性</w:t>
      </w:r>
      <w:r>
        <w:rPr>
          <w:rFonts w:asciiTheme="minorEastAsia" w:hAnsiTheme="minorEastAsia" w:hint="eastAsia"/>
          <w:sz w:val="24"/>
          <w:lang w:eastAsia="zh-CN"/>
        </w:rPr>
        <w:t>，且不会损失细粒度</w:t>
      </w:r>
      <w:r w:rsidR="00E22A1B" w:rsidRPr="00210EA0">
        <w:rPr>
          <w:rFonts w:asciiTheme="minorEastAsia" w:hAnsiTheme="minorEastAsia" w:hint="eastAsia"/>
          <w:sz w:val="24"/>
          <w:lang w:eastAsia="zh-CN"/>
        </w:rPr>
        <w:t>。</w:t>
      </w:r>
    </w:p>
    <w:p w14:paraId="657DA5A4" w14:textId="77777777" w:rsidR="00E22A1B" w:rsidRPr="00210EA0" w:rsidRDefault="00210EA0" w:rsidP="00CC7DF3">
      <w:pPr>
        <w:spacing w:beforeLines="100" w:before="240" w:afterLines="100" w:after="240"/>
        <w:ind w:leftChars="27" w:left="59" w:firstLineChars="185" w:firstLine="444"/>
        <w:jc w:val="both"/>
        <w:rPr>
          <w:rFonts w:asciiTheme="minorEastAsia" w:hAnsiTheme="minorEastAsia"/>
          <w:sz w:val="24"/>
          <w:lang w:eastAsia="zh-CN"/>
        </w:rPr>
      </w:pPr>
      <w:r>
        <w:rPr>
          <w:rFonts w:asciiTheme="minorEastAsia" w:hAnsiTheme="minorEastAsia" w:hint="eastAsia"/>
          <w:sz w:val="24"/>
          <w:lang w:eastAsia="zh-CN"/>
        </w:rPr>
        <w:t>最终本研究设计了</w:t>
      </w:r>
      <w:r w:rsidR="00E22A1B" w:rsidRPr="00033669">
        <w:rPr>
          <w:rFonts w:asciiTheme="minorEastAsia" w:hAnsiTheme="minorEastAsia" w:hint="eastAsia"/>
          <w:color w:val="000000" w:themeColor="text1"/>
          <w:sz w:val="24"/>
          <w:lang w:eastAsia="zh-CN"/>
        </w:rPr>
        <w:t>一个</w:t>
      </w:r>
      <w:r w:rsidR="001C6ECF" w:rsidRPr="00033669">
        <w:rPr>
          <w:rFonts w:asciiTheme="minorEastAsia" w:hAnsiTheme="minorEastAsia" w:hint="eastAsia"/>
          <w:color w:val="000000" w:themeColor="text1"/>
          <w:sz w:val="24"/>
          <w:lang w:eastAsia="zh-CN"/>
        </w:rPr>
        <w:t>较为</w:t>
      </w:r>
      <w:r w:rsidR="00E22A1B" w:rsidRPr="00033669">
        <w:rPr>
          <w:rFonts w:asciiTheme="minorEastAsia" w:hAnsiTheme="minorEastAsia" w:hint="eastAsia"/>
          <w:color w:val="000000" w:themeColor="text1"/>
          <w:sz w:val="24"/>
          <w:lang w:eastAsia="zh-CN"/>
        </w:rPr>
        <w:t>完整的</w:t>
      </w:r>
      <w:r w:rsidR="00E22A1B" w:rsidRPr="00210EA0">
        <w:rPr>
          <w:rFonts w:asciiTheme="minorEastAsia" w:hAnsiTheme="minorEastAsia" w:hint="eastAsia"/>
          <w:sz w:val="24"/>
          <w:lang w:eastAsia="zh-CN"/>
        </w:rPr>
        <w:t>硬件</w:t>
      </w:r>
      <w:r w:rsidR="00647D9D">
        <w:rPr>
          <w:rFonts w:asciiTheme="minorEastAsia" w:hAnsiTheme="minorEastAsia" w:hint="eastAsia"/>
          <w:sz w:val="24"/>
          <w:lang w:eastAsia="zh-CN"/>
        </w:rPr>
        <w:t>加</w:t>
      </w:r>
      <w:r>
        <w:rPr>
          <w:rFonts w:asciiTheme="minorEastAsia" w:hAnsiTheme="minorEastAsia" w:hint="eastAsia"/>
          <w:sz w:val="24"/>
          <w:lang w:eastAsia="zh-CN"/>
        </w:rPr>
        <w:t>软件</w:t>
      </w:r>
      <w:r w:rsidR="00647D9D">
        <w:rPr>
          <w:rFonts w:asciiTheme="minorEastAsia" w:hAnsiTheme="minorEastAsia" w:hint="eastAsia"/>
          <w:sz w:val="24"/>
          <w:lang w:eastAsia="zh-CN"/>
        </w:rPr>
        <w:t>和</w:t>
      </w:r>
      <w:r w:rsidR="00E22A1B" w:rsidRPr="00210EA0">
        <w:rPr>
          <w:rFonts w:asciiTheme="minorEastAsia" w:hAnsiTheme="minorEastAsia" w:hint="eastAsia"/>
          <w:sz w:val="24"/>
          <w:lang w:eastAsia="zh-CN"/>
        </w:rPr>
        <w:t>算法模型</w:t>
      </w:r>
      <w:r w:rsidR="00647D9D">
        <w:rPr>
          <w:rFonts w:asciiTheme="minorEastAsia" w:hAnsiTheme="minorEastAsia" w:hint="eastAsia"/>
          <w:sz w:val="24"/>
          <w:lang w:eastAsia="zh-CN"/>
        </w:rPr>
        <w:t>的</w:t>
      </w:r>
      <w:r w:rsidR="00E22A1B" w:rsidRPr="00210EA0">
        <w:rPr>
          <w:rFonts w:asciiTheme="minorEastAsia" w:hAnsiTheme="minorEastAsia" w:hint="eastAsia"/>
          <w:sz w:val="24"/>
          <w:lang w:eastAsia="zh-CN"/>
        </w:rPr>
        <w:t>解决方案，它提供了一个准确、高效和</w:t>
      </w:r>
      <w:proofErr w:type="gramStart"/>
      <w:r w:rsidR="00E22A1B" w:rsidRPr="00210EA0">
        <w:rPr>
          <w:rFonts w:asciiTheme="minorEastAsia" w:hAnsiTheme="minorEastAsia" w:hint="eastAsia"/>
          <w:sz w:val="24"/>
          <w:lang w:eastAsia="zh-CN"/>
        </w:rPr>
        <w:t>可</w:t>
      </w:r>
      <w:proofErr w:type="gramEnd"/>
      <w:r w:rsidR="00E22A1B" w:rsidRPr="00210EA0">
        <w:rPr>
          <w:rFonts w:asciiTheme="minorEastAsia" w:hAnsiTheme="minorEastAsia" w:hint="eastAsia"/>
          <w:sz w:val="24"/>
          <w:lang w:eastAsia="zh-CN"/>
        </w:rPr>
        <w:t>获得的端到端</w:t>
      </w:r>
      <w:r w:rsidR="00647D9D">
        <w:rPr>
          <w:rFonts w:asciiTheme="minorEastAsia" w:hAnsiTheme="minorEastAsia" w:hint="eastAsia"/>
          <w:sz w:val="24"/>
          <w:lang w:eastAsia="zh-CN"/>
        </w:rPr>
        <w:t>的方法，使得</w:t>
      </w:r>
      <w:r w:rsidR="00B80323" w:rsidRPr="00B80323">
        <w:rPr>
          <w:rFonts w:asciiTheme="minorEastAsia" w:hAnsiTheme="minorEastAsia" w:hint="eastAsia"/>
          <w:sz w:val="24"/>
          <w:lang w:eastAsia="zh-CN"/>
        </w:rPr>
        <w:t>使用者</w:t>
      </w:r>
      <w:r w:rsidR="00B32D36">
        <w:rPr>
          <w:rFonts w:asciiTheme="minorEastAsia" w:hAnsiTheme="minorEastAsia" w:hint="eastAsia"/>
          <w:sz w:val="24"/>
          <w:lang w:eastAsia="zh-CN"/>
        </w:rPr>
        <w:t>可以利用便携式的基础设备，</w:t>
      </w:r>
      <w:r w:rsidR="00647D9D">
        <w:rPr>
          <w:rFonts w:asciiTheme="minorEastAsia" w:hAnsiTheme="minorEastAsia" w:hint="eastAsia"/>
          <w:sz w:val="24"/>
          <w:lang w:eastAsia="zh-CN"/>
        </w:rPr>
        <w:t>对咳嗽音及</w:t>
      </w:r>
      <w:r w:rsidR="00647D9D" w:rsidRPr="00210EA0">
        <w:rPr>
          <w:rFonts w:asciiTheme="minorEastAsia" w:hAnsiTheme="minorEastAsia" w:hint="eastAsia"/>
          <w:sz w:val="24"/>
          <w:lang w:eastAsia="zh-CN"/>
        </w:rPr>
        <w:t>脉搏血氧饱和</w:t>
      </w:r>
      <w:proofErr w:type="gramStart"/>
      <w:r w:rsidR="00647D9D" w:rsidRPr="00210EA0">
        <w:rPr>
          <w:rFonts w:asciiTheme="minorEastAsia" w:hAnsiTheme="minorEastAsia" w:hint="eastAsia"/>
          <w:sz w:val="24"/>
          <w:lang w:eastAsia="zh-CN"/>
        </w:rPr>
        <w:t>度数据</w:t>
      </w:r>
      <w:proofErr w:type="gramEnd"/>
      <w:r w:rsidR="00647D9D" w:rsidRPr="00210EA0">
        <w:rPr>
          <w:rFonts w:asciiTheme="minorEastAsia" w:hAnsiTheme="minorEastAsia" w:hint="eastAsia"/>
          <w:sz w:val="24"/>
          <w:lang w:eastAsia="zh-CN"/>
        </w:rPr>
        <w:t>进行持续</w:t>
      </w:r>
      <w:r w:rsidR="00647D9D">
        <w:rPr>
          <w:rFonts w:asciiTheme="minorEastAsia" w:hAnsiTheme="minorEastAsia" w:hint="eastAsia"/>
          <w:sz w:val="24"/>
          <w:lang w:eastAsia="zh-CN"/>
        </w:rPr>
        <w:t>可靠的自我</w:t>
      </w:r>
      <w:r w:rsidR="00647D9D" w:rsidRPr="00210EA0">
        <w:rPr>
          <w:rFonts w:asciiTheme="minorEastAsia" w:hAnsiTheme="minorEastAsia" w:hint="eastAsia"/>
          <w:sz w:val="24"/>
          <w:lang w:eastAsia="zh-CN"/>
        </w:rPr>
        <w:t>监测，</w:t>
      </w:r>
      <w:r w:rsidR="00647D9D">
        <w:rPr>
          <w:rFonts w:asciiTheme="minorEastAsia" w:hAnsiTheme="minorEastAsia" w:hint="eastAsia"/>
          <w:sz w:val="24"/>
          <w:lang w:eastAsia="zh-CN"/>
        </w:rPr>
        <w:t>并通过</w:t>
      </w:r>
      <w:r w:rsidR="00B32D36">
        <w:rPr>
          <w:rFonts w:asciiTheme="minorEastAsia" w:hAnsiTheme="minorEastAsia" w:hint="eastAsia"/>
          <w:sz w:val="24"/>
          <w:lang w:eastAsia="zh-CN"/>
        </w:rPr>
        <w:t>快速集成的卷积分析模型进行</w:t>
      </w:r>
      <w:r w:rsidR="00647D9D">
        <w:rPr>
          <w:rFonts w:asciiTheme="minorEastAsia" w:hAnsiTheme="minorEastAsia" w:hint="eastAsia"/>
          <w:sz w:val="24"/>
          <w:lang w:eastAsia="zh-CN"/>
        </w:rPr>
        <w:t>分析，以达成</w:t>
      </w:r>
      <w:r w:rsidR="00E22A1B" w:rsidRPr="00210EA0">
        <w:rPr>
          <w:rFonts w:asciiTheme="minorEastAsia" w:hAnsiTheme="minorEastAsia" w:hint="eastAsia"/>
          <w:sz w:val="24"/>
          <w:lang w:eastAsia="zh-CN"/>
        </w:rPr>
        <w:t>实时预警</w:t>
      </w:r>
      <w:r w:rsidR="007954F0" w:rsidRPr="00210EA0">
        <w:rPr>
          <w:rFonts w:asciiTheme="minorEastAsia" w:hAnsiTheme="minorEastAsia" w:hint="eastAsia"/>
          <w:sz w:val="24"/>
          <w:lang w:eastAsia="zh-CN"/>
        </w:rPr>
        <w:t>呼吸系统</w:t>
      </w:r>
      <w:r w:rsidR="00E22A1B" w:rsidRPr="00210EA0">
        <w:rPr>
          <w:rFonts w:asciiTheme="minorEastAsia" w:hAnsiTheme="minorEastAsia" w:hint="eastAsia"/>
          <w:sz w:val="24"/>
          <w:lang w:eastAsia="zh-CN"/>
        </w:rPr>
        <w:t>疾病风险</w:t>
      </w:r>
      <w:r w:rsidR="00647D9D">
        <w:rPr>
          <w:rFonts w:asciiTheme="minorEastAsia" w:hAnsiTheme="minorEastAsia" w:hint="eastAsia"/>
          <w:sz w:val="24"/>
          <w:lang w:eastAsia="zh-CN"/>
        </w:rPr>
        <w:t>的目</w:t>
      </w:r>
      <w:r w:rsidR="00B32D36">
        <w:rPr>
          <w:rFonts w:asciiTheme="minorEastAsia" w:hAnsiTheme="minorEastAsia" w:hint="eastAsia"/>
          <w:sz w:val="24"/>
          <w:lang w:eastAsia="zh-CN"/>
        </w:rPr>
        <w:t>的</w:t>
      </w:r>
      <w:r w:rsidR="00E22A1B" w:rsidRPr="00210EA0">
        <w:rPr>
          <w:rFonts w:asciiTheme="minorEastAsia" w:hAnsiTheme="minorEastAsia" w:hint="eastAsia"/>
          <w:sz w:val="24"/>
          <w:lang w:eastAsia="zh-CN"/>
        </w:rPr>
        <w:t>。</w:t>
      </w:r>
      <w:r w:rsidR="00647D9D">
        <w:rPr>
          <w:rFonts w:asciiTheme="minorEastAsia" w:hAnsiTheme="minorEastAsia" w:hint="eastAsia"/>
          <w:sz w:val="24"/>
          <w:lang w:eastAsia="zh-CN"/>
        </w:rPr>
        <w:t>其中，</w:t>
      </w:r>
      <w:r w:rsidR="00E22A1B" w:rsidRPr="00210EA0">
        <w:rPr>
          <w:rFonts w:asciiTheme="minorEastAsia" w:hAnsiTheme="minorEastAsia" w:hint="eastAsia"/>
          <w:sz w:val="24"/>
          <w:lang w:eastAsia="zh-CN"/>
        </w:rPr>
        <w:t>咳嗽音检测模型的</w:t>
      </w:r>
      <w:r w:rsidR="00E22A1B" w:rsidRPr="00210EA0">
        <w:rPr>
          <w:rFonts w:asciiTheme="minorEastAsia" w:hAnsiTheme="minorEastAsia"/>
          <w:sz w:val="24"/>
          <w:lang w:eastAsia="zh-CN"/>
        </w:rPr>
        <w:t>AUC最高达到了97.9%</w:t>
      </w:r>
      <w:r w:rsidR="00E22A1B" w:rsidRPr="00210EA0">
        <w:rPr>
          <w:rFonts w:asciiTheme="minorEastAsia" w:hAnsiTheme="minorEastAsia" w:hint="eastAsia"/>
          <w:sz w:val="24"/>
          <w:lang w:eastAsia="zh-CN"/>
        </w:rPr>
        <w:t>，</w:t>
      </w:r>
      <w:r w:rsidR="00E22A1B" w:rsidRPr="00210EA0">
        <w:rPr>
          <w:rFonts w:asciiTheme="minorEastAsia" w:hAnsiTheme="minorEastAsia"/>
          <w:sz w:val="24"/>
          <w:lang w:eastAsia="zh-CN"/>
        </w:rPr>
        <w:t>肺部健康诊断模型</w:t>
      </w:r>
      <w:r w:rsidR="00E22A1B" w:rsidRPr="00210EA0">
        <w:rPr>
          <w:rFonts w:asciiTheme="minorEastAsia" w:hAnsiTheme="minorEastAsia" w:hint="eastAsia"/>
          <w:sz w:val="24"/>
          <w:lang w:eastAsia="zh-CN"/>
        </w:rPr>
        <w:t>的</w:t>
      </w:r>
      <w:r w:rsidR="00E22A1B" w:rsidRPr="00210EA0">
        <w:rPr>
          <w:rFonts w:asciiTheme="minorEastAsia" w:hAnsiTheme="minorEastAsia"/>
          <w:sz w:val="24"/>
          <w:lang w:eastAsia="zh-CN"/>
        </w:rPr>
        <w:t>AUC达到了82.5%</w:t>
      </w:r>
      <w:r w:rsidR="0043343D">
        <w:rPr>
          <w:rFonts w:asciiTheme="minorEastAsia" w:hAnsiTheme="minorEastAsia" w:hint="eastAsia"/>
          <w:sz w:val="24"/>
          <w:lang w:eastAsia="zh-CN"/>
        </w:rPr>
        <w:t>，</w:t>
      </w:r>
      <w:r w:rsidR="00647D9D">
        <w:rPr>
          <w:rFonts w:asciiTheme="minorEastAsia" w:hAnsiTheme="minorEastAsia" w:hint="eastAsia"/>
          <w:sz w:val="24"/>
          <w:lang w:eastAsia="zh-CN"/>
        </w:rPr>
        <w:t>能够</w:t>
      </w:r>
      <w:r w:rsidR="00647D9D" w:rsidRPr="00210EA0">
        <w:rPr>
          <w:rFonts w:asciiTheme="minorEastAsia" w:hAnsiTheme="minorEastAsia" w:hint="eastAsia"/>
          <w:sz w:val="24"/>
          <w:lang w:eastAsia="zh-CN"/>
        </w:rPr>
        <w:t>实现</w:t>
      </w:r>
      <w:r w:rsidR="00647D9D">
        <w:rPr>
          <w:rFonts w:asciiTheme="minorEastAsia" w:hAnsiTheme="minorEastAsia" w:hint="eastAsia"/>
          <w:sz w:val="24"/>
          <w:lang w:eastAsia="zh-CN"/>
        </w:rPr>
        <w:t>对呼吸</w:t>
      </w:r>
      <w:r w:rsidR="00830410" w:rsidRPr="00830410">
        <w:rPr>
          <w:rFonts w:asciiTheme="minorEastAsia" w:hAnsiTheme="minorEastAsia" w:hint="eastAsia"/>
          <w:sz w:val="24"/>
          <w:lang w:eastAsia="zh-CN"/>
        </w:rPr>
        <w:t>系统</w:t>
      </w:r>
      <w:r w:rsidR="00647D9D">
        <w:rPr>
          <w:rFonts w:asciiTheme="minorEastAsia" w:hAnsiTheme="minorEastAsia" w:hint="eastAsia"/>
          <w:sz w:val="24"/>
          <w:lang w:eastAsia="zh-CN"/>
        </w:rPr>
        <w:t>疾病早期识别的</w:t>
      </w:r>
      <w:r w:rsidR="00647D9D" w:rsidRPr="00210EA0">
        <w:rPr>
          <w:rFonts w:asciiTheme="minorEastAsia" w:hAnsiTheme="minorEastAsia" w:hint="eastAsia"/>
          <w:sz w:val="24"/>
          <w:lang w:eastAsia="zh-CN"/>
        </w:rPr>
        <w:t>目标。</w:t>
      </w:r>
    </w:p>
    <w:p w14:paraId="20488083" w14:textId="77777777" w:rsidR="004B0D36" w:rsidRPr="009A2E58" w:rsidRDefault="004B0D36" w:rsidP="00CC7DF3">
      <w:pPr>
        <w:pStyle w:val="a3"/>
        <w:adjustRightInd w:val="0"/>
        <w:spacing w:beforeLines="100" w:before="240" w:afterLines="100" w:after="240"/>
        <w:ind w:left="153" w:firstLine="482"/>
        <w:jc w:val="both"/>
        <w:rPr>
          <w:spacing w:val="-1"/>
          <w:lang w:eastAsia="zh-CN"/>
        </w:rPr>
      </w:pPr>
    </w:p>
    <w:p w14:paraId="1876E5B4" w14:textId="77777777" w:rsidR="009C79C6" w:rsidRPr="00745817" w:rsidRDefault="009C79C6" w:rsidP="00CC7DF3">
      <w:pPr>
        <w:spacing w:beforeLines="100" w:before="240" w:afterLines="100" w:after="240"/>
        <w:ind w:left="154" w:right="6481"/>
        <w:jc w:val="both"/>
        <w:outlineLvl w:val="0"/>
        <w:rPr>
          <w:rFonts w:ascii="Times New Roman" w:eastAsia="PMingLiU" w:hAnsi="Times New Roman" w:cs="Times New Roman"/>
          <w:sz w:val="30"/>
          <w:szCs w:val="30"/>
          <w:lang w:eastAsia="zh-CN"/>
        </w:rPr>
      </w:pPr>
      <w:bookmarkStart w:id="104" w:name="_Toc119066544"/>
      <w:r w:rsidRPr="00745817">
        <w:rPr>
          <w:rFonts w:ascii="Times New Roman" w:eastAsia="宋体" w:hAnsi="Times New Roman" w:cs="Times New Roman"/>
          <w:b/>
          <w:bCs/>
          <w:sz w:val="30"/>
          <w:szCs w:val="30"/>
          <w:lang w:eastAsia="zh-CN"/>
        </w:rPr>
        <w:t>4.</w:t>
      </w:r>
      <w:r w:rsidR="0043343D">
        <w:rPr>
          <w:rFonts w:ascii="Times New Roman" w:eastAsia="宋体" w:hAnsi="Times New Roman" w:cs="Times New Roman" w:hint="eastAsia"/>
          <w:b/>
          <w:bCs/>
          <w:sz w:val="30"/>
          <w:szCs w:val="30"/>
          <w:lang w:eastAsia="zh-CN"/>
        </w:rPr>
        <w:t>2</w:t>
      </w:r>
      <w:r w:rsidRPr="001067B2">
        <w:rPr>
          <w:rFonts w:ascii="宋体" w:eastAsia="宋体" w:hAnsi="宋体" w:cs="宋体" w:hint="eastAsia"/>
          <w:b/>
          <w:spacing w:val="1"/>
          <w:sz w:val="30"/>
          <w:szCs w:val="30"/>
          <w:lang w:eastAsia="zh-CN"/>
        </w:rPr>
        <w:t>展望</w:t>
      </w:r>
      <w:bookmarkEnd w:id="104"/>
    </w:p>
    <w:p w14:paraId="2456E224" w14:textId="77777777" w:rsidR="00CF69C0" w:rsidRDefault="0043343D" w:rsidP="00CC7DF3">
      <w:pPr>
        <w:spacing w:beforeLines="100" w:before="240" w:afterLines="100" w:after="240"/>
        <w:ind w:leftChars="27" w:left="59" w:firstLineChars="185" w:firstLine="444"/>
        <w:jc w:val="both"/>
        <w:rPr>
          <w:sz w:val="24"/>
          <w:szCs w:val="24"/>
          <w:lang w:eastAsia="zh-CN"/>
        </w:rPr>
      </w:pPr>
      <w:r>
        <w:rPr>
          <w:rFonts w:hint="eastAsia"/>
          <w:sz w:val="24"/>
          <w:szCs w:val="24"/>
          <w:lang w:eastAsia="zh-CN"/>
        </w:rPr>
        <w:t>本研究的呼吸</w:t>
      </w:r>
      <w:r w:rsidR="00830410" w:rsidRPr="00830410">
        <w:rPr>
          <w:rFonts w:hint="eastAsia"/>
          <w:sz w:val="24"/>
          <w:szCs w:val="24"/>
          <w:lang w:eastAsia="zh-CN"/>
        </w:rPr>
        <w:t>系统</w:t>
      </w:r>
      <w:r>
        <w:rPr>
          <w:rFonts w:hint="eastAsia"/>
          <w:sz w:val="24"/>
          <w:szCs w:val="24"/>
          <w:lang w:eastAsia="zh-CN"/>
        </w:rPr>
        <w:t>疾病早期风险</w:t>
      </w:r>
      <w:r w:rsidR="001873EA" w:rsidRPr="00210EA0">
        <w:rPr>
          <w:rFonts w:hint="eastAsia"/>
          <w:sz w:val="24"/>
          <w:szCs w:val="24"/>
          <w:lang w:eastAsia="zh-CN"/>
        </w:rPr>
        <w:t>识别系统根据医学共识，同时监测了对呼吸</w:t>
      </w:r>
      <w:r w:rsidR="00830410" w:rsidRPr="00830410">
        <w:rPr>
          <w:rFonts w:hint="eastAsia"/>
          <w:sz w:val="24"/>
          <w:szCs w:val="24"/>
          <w:lang w:eastAsia="zh-CN"/>
        </w:rPr>
        <w:t>系统</w:t>
      </w:r>
      <w:r w:rsidR="001873EA" w:rsidRPr="00210EA0">
        <w:rPr>
          <w:rFonts w:hint="eastAsia"/>
          <w:sz w:val="24"/>
          <w:szCs w:val="24"/>
          <w:lang w:eastAsia="zh-CN"/>
        </w:rPr>
        <w:t>疾病早筛预警较为关键的量表、血氧饱和度与咳嗽音</w:t>
      </w:r>
      <w:r>
        <w:rPr>
          <w:rFonts w:hint="eastAsia"/>
          <w:sz w:val="24"/>
          <w:szCs w:val="24"/>
          <w:lang w:eastAsia="zh-CN"/>
        </w:rPr>
        <w:t>，</w:t>
      </w:r>
      <w:r w:rsidR="001873EA" w:rsidRPr="00210EA0">
        <w:rPr>
          <w:rFonts w:hint="eastAsia"/>
          <w:sz w:val="24"/>
          <w:szCs w:val="24"/>
          <w:lang w:eastAsia="zh-CN"/>
        </w:rPr>
        <w:t>目前尚未有公开的数据库同时监测以上几种生理监测数据，</w:t>
      </w:r>
      <w:r>
        <w:rPr>
          <w:rFonts w:hint="eastAsia"/>
          <w:sz w:val="24"/>
          <w:szCs w:val="24"/>
          <w:lang w:eastAsia="zh-CN"/>
        </w:rPr>
        <w:t>本研究是此领域的一个突破。</w:t>
      </w:r>
    </w:p>
    <w:p w14:paraId="342E37F3" w14:textId="77777777" w:rsidR="001873EA" w:rsidRPr="00210EA0" w:rsidRDefault="001873EA" w:rsidP="00CC7DF3">
      <w:pPr>
        <w:spacing w:beforeLines="100" w:before="240" w:afterLines="100" w:after="240"/>
        <w:ind w:leftChars="27" w:left="59" w:firstLineChars="185" w:firstLine="444"/>
        <w:jc w:val="both"/>
        <w:rPr>
          <w:sz w:val="24"/>
          <w:szCs w:val="24"/>
          <w:lang w:eastAsia="zh-CN"/>
        </w:rPr>
      </w:pPr>
      <w:r w:rsidRPr="00210EA0">
        <w:rPr>
          <w:rFonts w:hint="eastAsia"/>
          <w:sz w:val="24"/>
          <w:szCs w:val="24"/>
          <w:lang w:eastAsia="zh-CN"/>
        </w:rPr>
        <w:t>未来基于</w:t>
      </w:r>
      <w:r w:rsidR="008B28EA">
        <w:rPr>
          <w:rFonts w:hint="eastAsia"/>
          <w:sz w:val="24"/>
          <w:szCs w:val="24"/>
          <w:lang w:eastAsia="zh-CN"/>
        </w:rPr>
        <w:t>这些</w:t>
      </w:r>
      <w:r w:rsidRPr="00210EA0">
        <w:rPr>
          <w:rFonts w:hint="eastAsia"/>
          <w:sz w:val="24"/>
          <w:szCs w:val="24"/>
          <w:lang w:eastAsia="zh-CN"/>
        </w:rPr>
        <w:t>数据</w:t>
      </w:r>
      <w:r w:rsidR="008B28EA">
        <w:rPr>
          <w:rFonts w:hint="eastAsia"/>
          <w:sz w:val="24"/>
          <w:szCs w:val="24"/>
          <w:lang w:eastAsia="zh-CN"/>
        </w:rPr>
        <w:t>，</w:t>
      </w:r>
      <w:r w:rsidRPr="00210EA0">
        <w:rPr>
          <w:rFonts w:hint="eastAsia"/>
          <w:sz w:val="24"/>
          <w:szCs w:val="24"/>
          <w:lang w:eastAsia="zh-CN"/>
        </w:rPr>
        <w:t>可以探索建立涵盖更多特征的呼吸</w:t>
      </w:r>
      <w:r w:rsidR="00830410" w:rsidRPr="00830410">
        <w:rPr>
          <w:rFonts w:hint="eastAsia"/>
          <w:sz w:val="24"/>
          <w:szCs w:val="24"/>
          <w:lang w:eastAsia="zh-CN"/>
        </w:rPr>
        <w:t>系统</w:t>
      </w:r>
      <w:r w:rsidRPr="00210EA0">
        <w:rPr>
          <w:rFonts w:hint="eastAsia"/>
          <w:sz w:val="24"/>
          <w:szCs w:val="24"/>
          <w:lang w:eastAsia="zh-CN"/>
        </w:rPr>
        <w:t>疾病早筛模型，甚至基于</w:t>
      </w:r>
      <w:r w:rsidR="008B28EA">
        <w:rPr>
          <w:rFonts w:hint="eastAsia"/>
          <w:sz w:val="24"/>
          <w:szCs w:val="24"/>
          <w:lang w:eastAsia="zh-CN"/>
        </w:rPr>
        <w:t>这些</w:t>
      </w:r>
      <w:r w:rsidRPr="00210EA0">
        <w:rPr>
          <w:rFonts w:hint="eastAsia"/>
          <w:sz w:val="24"/>
          <w:szCs w:val="24"/>
          <w:lang w:eastAsia="zh-CN"/>
        </w:rPr>
        <w:t>特征融合</w:t>
      </w:r>
      <w:r w:rsidR="008B28EA">
        <w:rPr>
          <w:rFonts w:hint="eastAsia"/>
          <w:sz w:val="24"/>
          <w:szCs w:val="24"/>
          <w:lang w:eastAsia="zh-CN"/>
        </w:rPr>
        <w:t>，</w:t>
      </w:r>
      <w:r w:rsidRPr="00210EA0">
        <w:rPr>
          <w:rFonts w:hint="eastAsia"/>
          <w:sz w:val="24"/>
          <w:szCs w:val="24"/>
          <w:lang w:eastAsia="zh-CN"/>
        </w:rPr>
        <w:t>来判别不同种类的呼吸</w:t>
      </w:r>
      <w:r w:rsidR="00830410" w:rsidRPr="00830410">
        <w:rPr>
          <w:rFonts w:hint="eastAsia"/>
          <w:sz w:val="24"/>
          <w:szCs w:val="24"/>
          <w:lang w:eastAsia="zh-CN"/>
        </w:rPr>
        <w:t>系统</w:t>
      </w:r>
      <w:r w:rsidRPr="00210EA0">
        <w:rPr>
          <w:rFonts w:hint="eastAsia"/>
          <w:sz w:val="24"/>
          <w:szCs w:val="24"/>
          <w:lang w:eastAsia="zh-CN"/>
        </w:rPr>
        <w:t>疾病，帮助</w:t>
      </w:r>
      <w:r w:rsidR="00B80323" w:rsidRPr="00B80323">
        <w:rPr>
          <w:rFonts w:hint="eastAsia"/>
          <w:sz w:val="24"/>
          <w:szCs w:val="24"/>
          <w:lang w:eastAsia="zh-CN"/>
        </w:rPr>
        <w:t>使用者</w:t>
      </w:r>
      <w:r w:rsidRPr="00210EA0">
        <w:rPr>
          <w:rFonts w:hint="eastAsia"/>
          <w:sz w:val="24"/>
          <w:szCs w:val="24"/>
          <w:lang w:eastAsia="zh-CN"/>
        </w:rPr>
        <w:t>及时</w:t>
      </w:r>
      <w:r w:rsidR="008B28EA">
        <w:rPr>
          <w:rFonts w:hint="eastAsia"/>
          <w:sz w:val="24"/>
          <w:szCs w:val="24"/>
          <w:lang w:eastAsia="zh-CN"/>
        </w:rPr>
        <w:t>判定风险，尽早</w:t>
      </w:r>
      <w:r w:rsidRPr="00210EA0">
        <w:rPr>
          <w:rFonts w:hint="eastAsia"/>
          <w:sz w:val="24"/>
          <w:szCs w:val="24"/>
          <w:lang w:eastAsia="zh-CN"/>
        </w:rPr>
        <w:t>寻求医疗</w:t>
      </w:r>
      <w:r w:rsidR="008B28EA">
        <w:rPr>
          <w:rFonts w:hint="eastAsia"/>
          <w:sz w:val="24"/>
          <w:szCs w:val="24"/>
          <w:lang w:eastAsia="zh-CN"/>
        </w:rPr>
        <w:t>协助</w:t>
      </w:r>
      <w:r w:rsidRPr="00210EA0">
        <w:rPr>
          <w:rFonts w:hint="eastAsia"/>
          <w:sz w:val="24"/>
          <w:szCs w:val="24"/>
          <w:lang w:eastAsia="zh-CN"/>
        </w:rPr>
        <w:t>。</w:t>
      </w:r>
      <w:r w:rsidR="008B28EA">
        <w:rPr>
          <w:rFonts w:hint="eastAsia"/>
          <w:sz w:val="24"/>
          <w:szCs w:val="24"/>
          <w:lang w:eastAsia="zh-CN"/>
        </w:rPr>
        <w:t>同时，</w:t>
      </w:r>
      <w:r w:rsidRPr="00210EA0">
        <w:rPr>
          <w:rFonts w:hint="eastAsia"/>
          <w:sz w:val="24"/>
          <w:szCs w:val="24"/>
          <w:lang w:eastAsia="zh-CN"/>
        </w:rPr>
        <w:t>长期的监测数据</w:t>
      </w:r>
      <w:r w:rsidR="008B28EA">
        <w:rPr>
          <w:rFonts w:hint="eastAsia"/>
          <w:sz w:val="24"/>
          <w:szCs w:val="24"/>
          <w:lang w:eastAsia="zh-CN"/>
        </w:rPr>
        <w:t>所揭示的生理数据的变化，</w:t>
      </w:r>
      <w:r w:rsidRPr="00210EA0">
        <w:rPr>
          <w:rFonts w:hint="eastAsia"/>
          <w:sz w:val="24"/>
          <w:szCs w:val="24"/>
          <w:lang w:eastAsia="zh-CN"/>
        </w:rPr>
        <w:t>也可以辅助医疗专业人员</w:t>
      </w:r>
      <w:r w:rsidR="008B28EA">
        <w:rPr>
          <w:rFonts w:hint="eastAsia"/>
          <w:sz w:val="24"/>
          <w:szCs w:val="24"/>
          <w:lang w:eastAsia="zh-CN"/>
        </w:rPr>
        <w:t>进行临床</w:t>
      </w:r>
      <w:r w:rsidRPr="00210EA0">
        <w:rPr>
          <w:rFonts w:hint="eastAsia"/>
          <w:sz w:val="24"/>
          <w:szCs w:val="24"/>
          <w:lang w:eastAsia="zh-CN"/>
        </w:rPr>
        <w:t>评估诊断</w:t>
      </w:r>
      <w:r w:rsidR="008B28EA">
        <w:rPr>
          <w:rFonts w:hint="eastAsia"/>
          <w:sz w:val="24"/>
          <w:szCs w:val="24"/>
          <w:lang w:eastAsia="zh-CN"/>
        </w:rPr>
        <w:t>，因此，未来也可以探索</w:t>
      </w:r>
      <w:r w:rsidRPr="00210EA0">
        <w:rPr>
          <w:rFonts w:hint="eastAsia"/>
          <w:sz w:val="24"/>
          <w:szCs w:val="24"/>
          <w:lang w:eastAsia="zh-CN"/>
        </w:rPr>
        <w:t>整合开发出更高的诊断准确性、临床可解释性、易用性的</w:t>
      </w:r>
      <w:r w:rsidR="008B28EA">
        <w:rPr>
          <w:rFonts w:hint="eastAsia"/>
          <w:sz w:val="24"/>
          <w:szCs w:val="24"/>
          <w:lang w:eastAsia="zh-CN"/>
        </w:rPr>
        <w:t>远程医疗诊断</w:t>
      </w:r>
      <w:r w:rsidRPr="00210EA0">
        <w:rPr>
          <w:rFonts w:hint="eastAsia"/>
          <w:sz w:val="24"/>
          <w:szCs w:val="24"/>
          <w:lang w:eastAsia="zh-CN"/>
        </w:rPr>
        <w:t>系统。</w:t>
      </w:r>
    </w:p>
    <w:p w14:paraId="6C2539F2" w14:textId="77777777" w:rsidR="000B1D3F" w:rsidRDefault="001873EA" w:rsidP="00CC7DF3">
      <w:pPr>
        <w:spacing w:beforeLines="100" w:before="240" w:afterLines="100" w:after="240"/>
        <w:ind w:leftChars="27" w:left="59" w:firstLineChars="185" w:firstLine="444"/>
        <w:jc w:val="both"/>
        <w:rPr>
          <w:rFonts w:ascii="宋体" w:eastAsia="宋体" w:hAnsi="宋体"/>
          <w:sz w:val="24"/>
          <w:szCs w:val="24"/>
          <w:lang w:eastAsia="zh-CN"/>
        </w:rPr>
        <w:sectPr w:rsidR="000B1D3F" w:rsidSect="00053754">
          <w:headerReference w:type="default" r:id="rId53"/>
          <w:pgSz w:w="11905" w:h="16840"/>
          <w:pgMar w:top="1100" w:right="960" w:bottom="1180" w:left="980" w:header="877" w:footer="982" w:gutter="0"/>
          <w:cols w:space="720"/>
        </w:sectPr>
      </w:pPr>
      <w:r w:rsidRPr="00210EA0">
        <w:rPr>
          <w:rFonts w:hint="eastAsia"/>
          <w:sz w:val="24"/>
          <w:szCs w:val="24"/>
          <w:lang w:eastAsia="zh-CN"/>
        </w:rPr>
        <w:t>未来研究的其他想法包括与小区与乡镇卫生院合作，建立基于中国人群的咳嗽音、呼吸音数据库，一方面增加数据量以优化模型，</w:t>
      </w:r>
      <w:r w:rsidR="00CF69C0">
        <w:rPr>
          <w:rFonts w:hint="eastAsia"/>
          <w:sz w:val="24"/>
          <w:szCs w:val="24"/>
          <w:lang w:eastAsia="zh-CN"/>
        </w:rPr>
        <w:t>另一方面</w:t>
      </w:r>
      <w:r w:rsidRPr="00210EA0">
        <w:rPr>
          <w:rFonts w:hint="eastAsia"/>
          <w:sz w:val="24"/>
          <w:szCs w:val="24"/>
          <w:lang w:eastAsia="zh-CN"/>
        </w:rPr>
        <w:t>可以在纳入</w:t>
      </w:r>
      <w:r w:rsidRPr="00210EA0">
        <w:rPr>
          <w:rFonts w:ascii="宋体" w:eastAsia="宋体" w:hAnsi="宋体" w:hint="eastAsia"/>
          <w:sz w:val="24"/>
          <w:szCs w:val="24"/>
          <w:lang w:eastAsia="zh-CN"/>
        </w:rPr>
        <w:t>中国人群</w:t>
      </w:r>
      <w:r w:rsidR="00CF69C0">
        <w:rPr>
          <w:rFonts w:ascii="宋体" w:eastAsia="宋体" w:hAnsi="宋体" w:hint="eastAsia"/>
          <w:sz w:val="24"/>
          <w:szCs w:val="24"/>
          <w:lang w:eastAsia="zh-CN"/>
        </w:rPr>
        <w:t>特征后进行</w:t>
      </w:r>
      <w:r w:rsidRPr="00210EA0">
        <w:rPr>
          <w:rFonts w:ascii="宋体" w:eastAsia="宋体" w:hAnsi="宋体" w:hint="eastAsia"/>
          <w:sz w:val="24"/>
          <w:szCs w:val="24"/>
          <w:lang w:eastAsia="zh-CN"/>
        </w:rPr>
        <w:t>模型泛化</w:t>
      </w:r>
      <w:r w:rsidR="00CF69C0">
        <w:rPr>
          <w:rFonts w:ascii="宋体" w:eastAsia="宋体" w:hAnsi="宋体" w:hint="eastAsia"/>
          <w:sz w:val="24"/>
          <w:szCs w:val="24"/>
          <w:lang w:eastAsia="zh-CN"/>
        </w:rPr>
        <w:t>，提升模型的准确率</w:t>
      </w:r>
      <w:r w:rsidRPr="00210EA0">
        <w:rPr>
          <w:rFonts w:ascii="宋体" w:eastAsia="宋体" w:hAnsi="宋体" w:hint="eastAsia"/>
          <w:sz w:val="24"/>
          <w:szCs w:val="24"/>
          <w:lang w:eastAsia="zh-CN"/>
        </w:rPr>
        <w:t>。</w:t>
      </w:r>
      <w:r w:rsidR="008C69C8">
        <w:rPr>
          <w:rFonts w:ascii="宋体" w:eastAsia="宋体" w:hAnsi="宋体"/>
          <w:sz w:val="24"/>
          <w:szCs w:val="24"/>
          <w:lang w:eastAsia="zh-CN"/>
        </w:rPr>
        <w:br w:type="page"/>
      </w:r>
    </w:p>
    <w:p w14:paraId="6B2CDC7E" w14:textId="77777777" w:rsidR="00BA1474" w:rsidRDefault="008C69C8" w:rsidP="00CC7DF3">
      <w:pPr>
        <w:tabs>
          <w:tab w:val="left" w:pos="8778"/>
        </w:tabs>
        <w:spacing w:beforeLines="100" w:before="240" w:afterLines="100" w:after="240"/>
        <w:ind w:leftChars="27" w:left="59" w:firstLineChars="185" w:firstLine="668"/>
        <w:rPr>
          <w:rFonts w:ascii="宋体" w:eastAsia="宋体" w:hAnsi="宋体" w:cs="宋体"/>
          <w:spacing w:val="1"/>
          <w:sz w:val="36"/>
          <w:szCs w:val="36"/>
          <w:lang w:eastAsia="zh-CN"/>
        </w:rPr>
      </w:pPr>
      <w:r>
        <w:rPr>
          <w:rFonts w:ascii="宋体" w:eastAsia="宋体" w:hAnsi="宋体" w:cs="宋体"/>
          <w:spacing w:val="1"/>
          <w:sz w:val="36"/>
          <w:szCs w:val="36"/>
          <w:lang w:eastAsia="zh-CN"/>
        </w:rPr>
        <w:lastRenderedPageBreak/>
        <w:tab/>
      </w:r>
    </w:p>
    <w:p w14:paraId="3313B70C" w14:textId="77777777" w:rsidR="004B7F55" w:rsidRPr="002422EB" w:rsidRDefault="009276B8" w:rsidP="002422EB">
      <w:pPr>
        <w:pStyle w:val="1"/>
        <w:jc w:val="center"/>
        <w:rPr>
          <w:rFonts w:asciiTheme="minorEastAsia" w:eastAsiaTheme="minorEastAsia" w:hAnsiTheme="minorEastAsia"/>
          <w:b/>
          <w:sz w:val="36"/>
          <w:lang w:eastAsia="zh-CN"/>
        </w:rPr>
      </w:pPr>
      <w:bookmarkStart w:id="105" w:name="_Toc119066545"/>
      <w:r w:rsidRPr="002422EB">
        <w:rPr>
          <w:rFonts w:asciiTheme="minorEastAsia" w:eastAsiaTheme="minorEastAsia" w:hAnsiTheme="minorEastAsia"/>
          <w:b/>
          <w:sz w:val="36"/>
          <w:lang w:eastAsia="zh-CN"/>
        </w:rPr>
        <w:t>参考文献</w:t>
      </w:r>
      <w:bookmarkEnd w:id="105"/>
    </w:p>
    <w:p w14:paraId="16622925" w14:textId="77777777" w:rsidR="004B7F55" w:rsidRDefault="004B7F55" w:rsidP="00CC7DF3">
      <w:pPr>
        <w:spacing w:beforeLines="100" w:before="240" w:afterLines="100" w:after="240"/>
        <w:rPr>
          <w:sz w:val="15"/>
          <w:szCs w:val="15"/>
          <w:lang w:eastAsia="zh-CN"/>
        </w:rPr>
      </w:pPr>
    </w:p>
    <w:p w14:paraId="4ED1257D" w14:textId="77777777" w:rsidR="00A659E3" w:rsidRPr="00350DD5" w:rsidRDefault="00A248E0"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bookmarkStart w:id="106" w:name="OLE_LINK3"/>
      <w:r w:rsidRPr="00A248E0">
        <w:rPr>
          <w:rFonts w:ascii="Times New Roman" w:eastAsia="宋体" w:hAnsi="Times New Roman" w:cs="Times New Roman"/>
          <w:sz w:val="21"/>
          <w:szCs w:val="21"/>
          <w:lang w:eastAsia="zh-CN"/>
        </w:rPr>
        <w:t xml:space="preserve">Project </w:t>
      </w:r>
      <w:proofErr w:type="spellStart"/>
      <w:proofErr w:type="gramStart"/>
      <w:r w:rsidRPr="00A248E0">
        <w:rPr>
          <w:rFonts w:ascii="Times New Roman" w:eastAsia="宋体" w:hAnsi="Times New Roman" w:cs="Times New Roman"/>
          <w:sz w:val="21"/>
          <w:szCs w:val="21"/>
          <w:lang w:eastAsia="zh-CN"/>
        </w:rPr>
        <w:t>fkthecovid</w:t>
      </w:r>
      <w:proofErr w:type="spellEnd"/>
      <w:r w:rsidR="00350DD5">
        <w:rPr>
          <w:rFonts w:ascii="PMingLiU" w:eastAsia="PMingLiU" w:hAnsi="PMingLiU" w:cs="Times New Roman" w:hint="eastAsia"/>
          <w:sz w:val="21"/>
          <w:szCs w:val="21"/>
          <w:lang w:eastAsia="zh-TW"/>
        </w:rPr>
        <w:t>(</w:t>
      </w:r>
      <w:proofErr w:type="gramEnd"/>
      <w:r w:rsidR="00350DD5">
        <w:rPr>
          <w:rFonts w:ascii="Times New Roman" w:eastAsia="PMingLiU" w:hAnsi="Times New Roman" w:cs="Times New Roman" w:hint="eastAsia"/>
          <w:sz w:val="21"/>
          <w:szCs w:val="21"/>
          <w:lang w:eastAsia="zh-TW"/>
        </w:rPr>
        <w:t>2</w:t>
      </w:r>
      <w:r w:rsidR="00350DD5">
        <w:rPr>
          <w:rFonts w:ascii="Times New Roman" w:eastAsia="PMingLiU" w:hAnsi="Times New Roman" w:cs="Times New Roman"/>
          <w:sz w:val="21"/>
          <w:szCs w:val="21"/>
          <w:lang w:eastAsia="zh-TW"/>
        </w:rPr>
        <w:t>021).</w:t>
      </w:r>
      <w:r w:rsidRPr="00A248E0">
        <w:rPr>
          <w:rFonts w:ascii="Times New Roman" w:eastAsia="宋体" w:hAnsi="Times New Roman" w:cs="Times New Roman"/>
          <w:sz w:val="21"/>
          <w:szCs w:val="21"/>
          <w:lang w:eastAsia="zh-CN"/>
        </w:rPr>
        <w:t xml:space="preserve"> Dataset of recordings of induced </w:t>
      </w:r>
      <w:proofErr w:type="spellStart"/>
      <w:proofErr w:type="gramStart"/>
      <w:r w:rsidRPr="00A248E0">
        <w:rPr>
          <w:rFonts w:ascii="Times New Roman" w:eastAsia="宋体" w:hAnsi="Times New Roman" w:cs="Times New Roman"/>
          <w:sz w:val="21"/>
          <w:szCs w:val="21"/>
          <w:lang w:eastAsia="zh-CN"/>
        </w:rPr>
        <w:t>cough</w:t>
      </w:r>
      <w:r w:rsidR="00BF6F38">
        <w:rPr>
          <w:rFonts w:ascii="Times New Roman" w:eastAsia="宋体" w:hAnsi="Times New Roman" w:cs="Times New Roman"/>
          <w:sz w:val="21"/>
          <w:szCs w:val="21"/>
          <w:lang w:eastAsia="zh-CN"/>
        </w:rPr>
        <w:t>.</w:t>
      </w:r>
      <w:r w:rsidR="00BF6F38" w:rsidRPr="00BF6F38">
        <w:rPr>
          <w:rFonts w:ascii="Times New Roman" w:eastAsia="宋体" w:hAnsi="Times New Roman" w:cs="Times New Roman"/>
          <w:sz w:val="21"/>
          <w:szCs w:val="21"/>
          <w:lang w:eastAsia="zh-CN"/>
        </w:rPr>
        <w:t>Medical</w:t>
      </w:r>
      <w:proofErr w:type="spellEnd"/>
      <w:proofErr w:type="gramEnd"/>
      <w:r w:rsidR="00BF6F38" w:rsidRPr="00BF6F38">
        <w:rPr>
          <w:rFonts w:ascii="Times New Roman" w:eastAsia="宋体" w:hAnsi="Times New Roman" w:cs="Times New Roman"/>
          <w:sz w:val="21"/>
          <w:szCs w:val="21"/>
          <w:lang w:eastAsia="zh-CN"/>
        </w:rPr>
        <w:t xml:space="preserve"> Investment Solutions</w:t>
      </w:r>
      <w:r w:rsidR="00BF6F38">
        <w:rPr>
          <w:rFonts w:ascii="Times New Roman" w:eastAsia="PMingLiU" w:hAnsi="Times New Roman" w:cs="Times New Roman" w:hint="eastAsia"/>
          <w:sz w:val="21"/>
          <w:szCs w:val="21"/>
          <w:lang w:eastAsia="zh-TW"/>
        </w:rPr>
        <w:t>.</w:t>
      </w:r>
      <w:r w:rsidR="00350DD5">
        <w:rPr>
          <w:rFonts w:ascii="Times New Roman" w:eastAsia="宋体" w:hAnsi="Times New Roman" w:cs="Times New Roman"/>
          <w:sz w:val="21"/>
          <w:szCs w:val="21"/>
          <w:lang w:eastAsia="zh-CN"/>
        </w:rPr>
        <w:t>(</w:t>
      </w:r>
      <w:r w:rsidRPr="00A248E0">
        <w:rPr>
          <w:rFonts w:ascii="Times New Roman" w:eastAsia="宋体" w:hAnsi="Times New Roman" w:cs="Times New Roman"/>
          <w:sz w:val="21"/>
          <w:szCs w:val="21"/>
          <w:lang w:eastAsia="zh-CN"/>
        </w:rPr>
        <w:t>St Petersburg</w:t>
      </w:r>
      <w:r w:rsidR="00350DD5">
        <w:rPr>
          <w:rFonts w:ascii="Times New Roman" w:eastAsia="宋体" w:hAnsi="Times New Roman" w:cs="Times New Roman"/>
          <w:sz w:val="21"/>
          <w:szCs w:val="21"/>
          <w:lang w:eastAsia="zh-CN"/>
        </w:rPr>
        <w:t>,</w:t>
      </w:r>
      <w:r w:rsidRPr="00A248E0">
        <w:rPr>
          <w:rFonts w:ascii="Times New Roman" w:eastAsia="宋体" w:hAnsi="Times New Roman" w:cs="Times New Roman"/>
          <w:sz w:val="21"/>
          <w:szCs w:val="21"/>
          <w:lang w:eastAsia="zh-CN"/>
        </w:rPr>
        <w:t xml:space="preserve"> Russia</w:t>
      </w:r>
      <w:r w:rsidR="00350DD5">
        <w:rPr>
          <w:rFonts w:ascii="Times New Roman" w:eastAsia="宋体" w:hAnsi="Times New Roman" w:cs="Times New Roman"/>
          <w:sz w:val="21"/>
          <w:szCs w:val="21"/>
          <w:lang w:eastAsia="zh-CN"/>
        </w:rPr>
        <w:t>)</w:t>
      </w:r>
      <w:r w:rsidRPr="00A248E0">
        <w:rPr>
          <w:rFonts w:ascii="Times New Roman" w:eastAsia="宋体" w:hAnsi="Times New Roman" w:cs="Times New Roman"/>
          <w:sz w:val="21"/>
          <w:szCs w:val="21"/>
          <w:lang w:eastAsia="zh-CN"/>
        </w:rPr>
        <w:t xml:space="preserve"> license CC0 1.0 Universal</w:t>
      </w:r>
      <w:r w:rsidR="00350DD5">
        <w:rPr>
          <w:rFonts w:ascii="Times New Roman" w:eastAsia="宋体" w:hAnsi="Times New Roman" w:cs="Times New Roman"/>
          <w:sz w:val="21"/>
          <w:szCs w:val="21"/>
          <w:lang w:eastAsia="zh-CN"/>
        </w:rPr>
        <w:t>.</w:t>
      </w:r>
      <w:r w:rsidRPr="00A248E0">
        <w:rPr>
          <w:rFonts w:ascii="Times New Roman" w:eastAsia="宋体" w:hAnsi="Times New Roman" w:cs="Times New Roman"/>
          <w:sz w:val="21"/>
          <w:szCs w:val="21"/>
          <w:lang w:eastAsia="zh-CN"/>
        </w:rPr>
        <w:t xml:space="preserve"> Available: https://github.com/covid19-cough/dataset </w:t>
      </w:r>
    </w:p>
    <w:bookmarkEnd w:id="106"/>
    <w:p w14:paraId="48981D54" w14:textId="77777777" w:rsidR="003B6AC7" w:rsidRDefault="003B6AC7"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3B6AC7">
        <w:rPr>
          <w:rFonts w:ascii="Times New Roman" w:eastAsia="Times New Roman" w:hAnsi="Times New Roman" w:cs="Times New Roman"/>
          <w:sz w:val="21"/>
          <w:szCs w:val="21"/>
          <w:lang w:eastAsia="zh-CN"/>
        </w:rPr>
        <w:t>GBD Chronic Respiratory Disease Collaborators (2020). Prevalence and attributable health burden of chronic respiratory diseases, 1990-2017: a systematic analysis for the Global Burden of Disease Study 2017. The Lancet. Respiratory medicine, 8(6), 585–596. https://doi.org/10.1016/S2213-2600(20)30105-3</w:t>
      </w:r>
    </w:p>
    <w:p w14:paraId="0EA9EF18" w14:textId="77777777" w:rsidR="003B6AC7" w:rsidRPr="003B6AC7" w:rsidRDefault="003B6AC7"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3B6AC7">
        <w:rPr>
          <w:rFonts w:ascii="Times New Roman" w:eastAsia="PMingLiU" w:hAnsi="Times New Roman" w:cs="Times New Roman"/>
          <w:spacing w:val="-1"/>
          <w:sz w:val="21"/>
          <w:szCs w:val="21"/>
          <w:lang w:eastAsia="zh-TW"/>
        </w:rPr>
        <w:t xml:space="preserve">Huang, K., Yang, T., Xu, J., Yang, L., Zhao, J., Zhang, X., Bai, C., Kang, J., Ran, P., Shen, H., Wen, F., Chen, Y., Sun, T., Shan, G., Lin, Y., Xu, G., Wu, S., Wang, C., Wang, R., Shi, Z., … China Pulmonary Health (CPH) Study Group (2019). Prevalence, risk factors, and management of asthma in China: a national cross-sectional study. Lancet (London, England), 394(10196), 407–418. https://doi.org/10.1016/S0140-6736(19)31147-X </w:t>
      </w:r>
    </w:p>
    <w:p w14:paraId="28461B73" w14:textId="77777777" w:rsidR="003B6AC7" w:rsidRPr="003B6AC7" w:rsidRDefault="003B6AC7"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3B6AC7">
        <w:rPr>
          <w:rFonts w:ascii="Times New Roman" w:eastAsia="PMingLiU" w:hAnsi="Times New Roman" w:cs="Times New Roman"/>
          <w:spacing w:val="-1"/>
          <w:sz w:val="21"/>
          <w:szCs w:val="21"/>
          <w:lang w:eastAsia="zh-TW"/>
        </w:rPr>
        <w:t xml:space="preserve">Wang, C., Xu, J., Yang, L., Xu, Y., Zhang, X., Bai, C., Kang, J., Ran, P., Shen, H., Wen, F., Huang, K., Yao, W., Sun, T., Shan, G., Yang, T., Lin, Y., Wu, S., Zhu, J., Wang, R., Shi, Z., … China Pulmonary Health Study Group (2018). Prevalence and risk factors of chronic obstructive pulmonary disease in China (the China Pulmonary Health [CPH] study): a national cross-sectional study. Lancet (London, England), 391(10131), 1706–1717. https://doi.org/10.1016/S0140-6736(18)30841-9 </w:t>
      </w:r>
    </w:p>
    <w:p w14:paraId="2497D94E" w14:textId="77777777" w:rsidR="003B6AC7" w:rsidRPr="003B6AC7" w:rsidRDefault="003B6AC7"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proofErr w:type="spellStart"/>
      <w:r w:rsidRPr="003B6AC7">
        <w:rPr>
          <w:rFonts w:ascii="Times New Roman" w:eastAsia="PMingLiU" w:hAnsi="Times New Roman" w:cs="Times New Roman"/>
          <w:spacing w:val="-1"/>
          <w:sz w:val="21"/>
          <w:szCs w:val="21"/>
          <w:lang w:eastAsia="zh-TW"/>
        </w:rPr>
        <w:t>Swanney</w:t>
      </w:r>
      <w:proofErr w:type="spellEnd"/>
      <w:r w:rsidRPr="003B6AC7">
        <w:rPr>
          <w:rFonts w:ascii="Times New Roman" w:eastAsia="PMingLiU" w:hAnsi="Times New Roman" w:cs="Times New Roman"/>
          <w:spacing w:val="-1"/>
          <w:sz w:val="21"/>
          <w:szCs w:val="21"/>
          <w:lang w:eastAsia="zh-TW"/>
        </w:rPr>
        <w:t xml:space="preserve">, M. P., O'Dea, C. A., Ingram, E. R., Rodwell, L. T., Borg, B. M., &amp; ANZSRS Spirometry Training Course Working Group (2017). Spirometry training courses: Content, </w:t>
      </w:r>
      <w:proofErr w:type="gramStart"/>
      <w:r w:rsidRPr="003B6AC7">
        <w:rPr>
          <w:rFonts w:ascii="Times New Roman" w:eastAsia="PMingLiU" w:hAnsi="Times New Roman" w:cs="Times New Roman"/>
          <w:spacing w:val="-1"/>
          <w:sz w:val="21"/>
          <w:szCs w:val="21"/>
          <w:lang w:eastAsia="zh-TW"/>
        </w:rPr>
        <w:t>delivery</w:t>
      </w:r>
      <w:proofErr w:type="gramEnd"/>
      <w:r w:rsidRPr="003B6AC7">
        <w:rPr>
          <w:rFonts w:ascii="Times New Roman" w:eastAsia="PMingLiU" w:hAnsi="Times New Roman" w:cs="Times New Roman"/>
          <w:spacing w:val="-1"/>
          <w:sz w:val="21"/>
          <w:szCs w:val="21"/>
          <w:lang w:eastAsia="zh-TW"/>
        </w:rPr>
        <w:t xml:space="preserve"> and assessment - a position statement from the Australian and New Zealand Society of Respiratory Science. Respirology (Carlton, Vic.), 22(7), 1430–1435. https://doi.org/10.1111/resp.13133 </w:t>
      </w:r>
    </w:p>
    <w:p w14:paraId="70784699" w14:textId="77777777" w:rsidR="00266E96" w:rsidRPr="00266E96" w:rsidRDefault="00266E96"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266E96">
        <w:rPr>
          <w:rFonts w:ascii="Times New Roman" w:eastAsia="PMingLiU" w:hAnsi="Times New Roman" w:cs="Times New Roman"/>
          <w:spacing w:val="-1"/>
          <w:sz w:val="21"/>
          <w:szCs w:val="21"/>
          <w:lang w:eastAsia="zh-TW"/>
        </w:rPr>
        <w:t xml:space="preserve">Eaton, T., Withy, S., Garrett, J. E., Mercer, J., Whitlock, R. M., &amp; Rea, H. H. (1999). Spirometry in primary care practice: the importance of quality assurance and the impact of spirometry workshops. Chest, 116(2), 416–423. https://doi.org/10.1378/chest.116.2.416 </w:t>
      </w:r>
    </w:p>
    <w:p w14:paraId="51393D70" w14:textId="77777777" w:rsidR="001819E3" w:rsidRDefault="001819E3" w:rsidP="00CC7DF3">
      <w:pPr>
        <w:pStyle w:val="a4"/>
        <w:numPr>
          <w:ilvl w:val="0"/>
          <w:numId w:val="10"/>
        </w:numPr>
        <w:spacing w:beforeLines="100" w:before="240" w:afterLines="100" w:after="240"/>
        <w:ind w:right="42"/>
        <w:jc w:val="both"/>
        <w:rPr>
          <w:rFonts w:ascii="Times New Roman" w:eastAsia="PMingLiU" w:hAnsi="Times New Roman" w:cs="Times New Roman"/>
          <w:spacing w:val="-1"/>
          <w:sz w:val="21"/>
          <w:szCs w:val="21"/>
          <w:lang w:eastAsia="zh-TW"/>
        </w:rPr>
      </w:pPr>
      <w:proofErr w:type="spellStart"/>
      <w:r w:rsidRPr="001819E3">
        <w:rPr>
          <w:rFonts w:ascii="Times New Roman" w:eastAsia="PMingLiU" w:hAnsi="Times New Roman" w:cs="Times New Roman"/>
          <w:spacing w:val="-1"/>
          <w:sz w:val="21"/>
          <w:szCs w:val="21"/>
          <w:lang w:eastAsia="zh-TW"/>
        </w:rPr>
        <w:t>Dalbak</w:t>
      </w:r>
      <w:proofErr w:type="spellEnd"/>
      <w:r w:rsidRPr="001819E3">
        <w:rPr>
          <w:rFonts w:ascii="Times New Roman" w:eastAsia="PMingLiU" w:hAnsi="Times New Roman" w:cs="Times New Roman"/>
          <w:spacing w:val="-1"/>
          <w:sz w:val="21"/>
          <w:szCs w:val="21"/>
          <w:lang w:eastAsia="zh-TW"/>
        </w:rPr>
        <w:t xml:space="preserve">, L. G., </w:t>
      </w:r>
      <w:proofErr w:type="spellStart"/>
      <w:r w:rsidRPr="001819E3">
        <w:rPr>
          <w:rFonts w:ascii="Times New Roman" w:eastAsia="PMingLiU" w:hAnsi="Times New Roman" w:cs="Times New Roman"/>
          <w:spacing w:val="-1"/>
          <w:sz w:val="21"/>
          <w:szCs w:val="21"/>
          <w:lang w:eastAsia="zh-TW"/>
        </w:rPr>
        <w:t>Straand</w:t>
      </w:r>
      <w:proofErr w:type="spellEnd"/>
      <w:r w:rsidRPr="001819E3">
        <w:rPr>
          <w:rFonts w:ascii="Times New Roman" w:eastAsia="PMingLiU" w:hAnsi="Times New Roman" w:cs="Times New Roman"/>
          <w:spacing w:val="-1"/>
          <w:sz w:val="21"/>
          <w:szCs w:val="21"/>
          <w:lang w:eastAsia="zh-TW"/>
        </w:rPr>
        <w:t>, J., &amp;</w:t>
      </w:r>
      <w:proofErr w:type="spellStart"/>
      <w:r w:rsidRPr="001819E3">
        <w:rPr>
          <w:rFonts w:ascii="Times New Roman" w:eastAsia="PMingLiU" w:hAnsi="Times New Roman" w:cs="Times New Roman"/>
          <w:spacing w:val="-1"/>
          <w:sz w:val="21"/>
          <w:szCs w:val="21"/>
          <w:lang w:eastAsia="zh-TW"/>
        </w:rPr>
        <w:t>Melbye</w:t>
      </w:r>
      <w:proofErr w:type="spellEnd"/>
      <w:r w:rsidRPr="001819E3">
        <w:rPr>
          <w:rFonts w:ascii="Times New Roman" w:eastAsia="PMingLiU" w:hAnsi="Times New Roman" w:cs="Times New Roman"/>
          <w:spacing w:val="-1"/>
          <w:sz w:val="21"/>
          <w:szCs w:val="21"/>
          <w:lang w:eastAsia="zh-TW"/>
        </w:rPr>
        <w:t xml:space="preserve">, H. (2015). Should pulse oximetry be included in GPs' assessment of patients with obstructive lung </w:t>
      </w:r>
      <w:proofErr w:type="gramStart"/>
      <w:r w:rsidRPr="001819E3">
        <w:rPr>
          <w:rFonts w:ascii="Times New Roman" w:eastAsia="PMingLiU" w:hAnsi="Times New Roman" w:cs="Times New Roman"/>
          <w:spacing w:val="-1"/>
          <w:sz w:val="21"/>
          <w:szCs w:val="21"/>
          <w:lang w:eastAsia="zh-TW"/>
        </w:rPr>
        <w:t>disease?.</w:t>
      </w:r>
      <w:proofErr w:type="gramEnd"/>
      <w:r w:rsidRPr="001819E3">
        <w:rPr>
          <w:rFonts w:ascii="Times New Roman" w:eastAsia="PMingLiU" w:hAnsi="Times New Roman" w:cs="Times New Roman"/>
          <w:spacing w:val="-1"/>
          <w:sz w:val="21"/>
          <w:szCs w:val="21"/>
          <w:lang w:eastAsia="zh-TW"/>
        </w:rPr>
        <w:t xml:space="preserve"> Scandinavian journal of primary health care, 33(4), 305–310. https://doi.org/10.3109/02813432.2015.1117283 </w:t>
      </w:r>
    </w:p>
    <w:p w14:paraId="1BF6D439" w14:textId="77777777" w:rsidR="001819E3" w:rsidRP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BF2238">
        <w:rPr>
          <w:rFonts w:ascii="Times New Roman" w:eastAsia="宋体" w:hAnsi="Times New Roman" w:cs="Times New Roman"/>
          <w:sz w:val="21"/>
          <w:szCs w:val="21"/>
          <w:lang w:val="es-ES" w:eastAsia="zh-CN"/>
        </w:rPr>
        <w:t xml:space="preserve">Caputo, N. D., Strayer, R. J., &amp; Levitan, R. (2020). </w:t>
      </w:r>
      <w:r w:rsidRPr="001819E3">
        <w:rPr>
          <w:rFonts w:ascii="Times New Roman" w:eastAsia="宋体" w:hAnsi="Times New Roman" w:cs="Times New Roman"/>
          <w:sz w:val="21"/>
          <w:szCs w:val="21"/>
          <w:lang w:eastAsia="zh-CN"/>
        </w:rPr>
        <w:t>Early Self-</w:t>
      </w:r>
      <w:proofErr w:type="spellStart"/>
      <w:r w:rsidRPr="001819E3">
        <w:rPr>
          <w:rFonts w:ascii="Times New Roman" w:eastAsia="宋体" w:hAnsi="Times New Roman" w:cs="Times New Roman"/>
          <w:sz w:val="21"/>
          <w:szCs w:val="21"/>
          <w:lang w:eastAsia="zh-CN"/>
        </w:rPr>
        <w:t>Proning</w:t>
      </w:r>
      <w:proofErr w:type="spellEnd"/>
      <w:r w:rsidRPr="001819E3">
        <w:rPr>
          <w:rFonts w:ascii="Times New Roman" w:eastAsia="宋体" w:hAnsi="Times New Roman" w:cs="Times New Roman"/>
          <w:sz w:val="21"/>
          <w:szCs w:val="21"/>
          <w:lang w:eastAsia="zh-CN"/>
        </w:rPr>
        <w:t xml:space="preserve"> in Awake, Non-intubated Patients in the Emergency Department: A Single ED's Experience During the COVID-19 Pandemic. Academic emergency </w:t>
      </w:r>
      <w:proofErr w:type="gramStart"/>
      <w:r w:rsidRPr="001819E3">
        <w:rPr>
          <w:rFonts w:ascii="Times New Roman" w:eastAsia="宋体" w:hAnsi="Times New Roman" w:cs="Times New Roman"/>
          <w:sz w:val="21"/>
          <w:szCs w:val="21"/>
          <w:lang w:eastAsia="zh-CN"/>
        </w:rPr>
        <w:t>medicine :</w:t>
      </w:r>
      <w:proofErr w:type="gramEnd"/>
      <w:r w:rsidRPr="001819E3">
        <w:rPr>
          <w:rFonts w:ascii="Times New Roman" w:eastAsia="宋体" w:hAnsi="Times New Roman" w:cs="Times New Roman"/>
          <w:sz w:val="21"/>
          <w:szCs w:val="21"/>
          <w:lang w:eastAsia="zh-CN"/>
        </w:rPr>
        <w:t xml:space="preserve"> official journal of the Society for Academic Emergency Medicine, 27(5), 375–378. https://doi.org/10.1111/acem.13994 </w:t>
      </w:r>
    </w:p>
    <w:p w14:paraId="67383CB6" w14:textId="77777777" w:rsid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1819E3">
        <w:rPr>
          <w:rFonts w:ascii="Times New Roman" w:eastAsia="Times New Roman" w:hAnsi="Times New Roman" w:cs="Times New Roman"/>
          <w:sz w:val="21"/>
          <w:szCs w:val="21"/>
        </w:rPr>
        <w:t xml:space="preserve">Clarke, M., </w:t>
      </w:r>
      <w:proofErr w:type="spellStart"/>
      <w:r w:rsidRPr="001819E3">
        <w:rPr>
          <w:rFonts w:ascii="Times New Roman" w:eastAsia="Times New Roman" w:hAnsi="Times New Roman" w:cs="Times New Roman"/>
          <w:sz w:val="21"/>
          <w:szCs w:val="21"/>
        </w:rPr>
        <w:t>Gokalp</w:t>
      </w:r>
      <w:proofErr w:type="spellEnd"/>
      <w:r w:rsidRPr="001819E3">
        <w:rPr>
          <w:rFonts w:ascii="Times New Roman" w:eastAsia="Times New Roman" w:hAnsi="Times New Roman" w:cs="Times New Roman"/>
          <w:sz w:val="21"/>
          <w:szCs w:val="21"/>
        </w:rPr>
        <w:t xml:space="preserve">, H., </w:t>
      </w:r>
      <w:proofErr w:type="spellStart"/>
      <w:r w:rsidRPr="001819E3">
        <w:rPr>
          <w:rFonts w:ascii="Times New Roman" w:eastAsia="Times New Roman" w:hAnsi="Times New Roman" w:cs="Times New Roman"/>
          <w:sz w:val="21"/>
          <w:szCs w:val="21"/>
        </w:rPr>
        <w:t>Fursse</w:t>
      </w:r>
      <w:proofErr w:type="spellEnd"/>
      <w:r w:rsidRPr="001819E3">
        <w:rPr>
          <w:rFonts w:ascii="Times New Roman" w:eastAsia="Times New Roman" w:hAnsi="Times New Roman" w:cs="Times New Roman"/>
          <w:sz w:val="21"/>
          <w:szCs w:val="21"/>
        </w:rPr>
        <w:t xml:space="preserve">, J., &amp; Jones, R. W. (2016). Dynamic Threshold Analysis of Daily Oxygen Saturation for Improved Management of COPD Patients. IEEE journal of biomedical and health informatics, 20(5), 1352–1360. https://doi.org/10.1109/JBHI.2015.2464275 </w:t>
      </w:r>
    </w:p>
    <w:p w14:paraId="737E002F" w14:textId="77777777" w:rsidR="001819E3" w:rsidRP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1819E3">
        <w:rPr>
          <w:rFonts w:ascii="Times New Roman" w:eastAsia="Times New Roman" w:hAnsi="Times New Roman" w:cs="Times New Roman"/>
          <w:spacing w:val="-2"/>
          <w:sz w:val="21"/>
          <w:szCs w:val="21"/>
        </w:rPr>
        <w:t xml:space="preserve">Shah, S. A., </w:t>
      </w:r>
      <w:proofErr w:type="spellStart"/>
      <w:r w:rsidRPr="001819E3">
        <w:rPr>
          <w:rFonts w:ascii="Times New Roman" w:eastAsia="Times New Roman" w:hAnsi="Times New Roman" w:cs="Times New Roman"/>
          <w:spacing w:val="-2"/>
          <w:sz w:val="21"/>
          <w:szCs w:val="21"/>
        </w:rPr>
        <w:t>Velardo</w:t>
      </w:r>
      <w:proofErr w:type="spellEnd"/>
      <w:r w:rsidRPr="001819E3">
        <w:rPr>
          <w:rFonts w:ascii="Times New Roman" w:eastAsia="Times New Roman" w:hAnsi="Times New Roman" w:cs="Times New Roman"/>
          <w:spacing w:val="-2"/>
          <w:sz w:val="21"/>
          <w:szCs w:val="21"/>
        </w:rPr>
        <w:t>, C., Farmer, A., &amp;</w:t>
      </w:r>
      <w:proofErr w:type="spellStart"/>
      <w:r w:rsidRPr="001819E3">
        <w:rPr>
          <w:rFonts w:ascii="Times New Roman" w:eastAsia="Times New Roman" w:hAnsi="Times New Roman" w:cs="Times New Roman"/>
          <w:spacing w:val="-2"/>
          <w:sz w:val="21"/>
          <w:szCs w:val="21"/>
        </w:rPr>
        <w:t>Tarassenko</w:t>
      </w:r>
      <w:proofErr w:type="spellEnd"/>
      <w:r w:rsidRPr="001819E3">
        <w:rPr>
          <w:rFonts w:ascii="Times New Roman" w:eastAsia="Times New Roman" w:hAnsi="Times New Roman" w:cs="Times New Roman"/>
          <w:spacing w:val="-2"/>
          <w:sz w:val="21"/>
          <w:szCs w:val="21"/>
        </w:rPr>
        <w:t xml:space="preserve">, L. (2017). Exacerbations in Chronic Obstructive Pulmonary Disease: Identification and Prediction Using a Digital Health System. Journal of medical Internet research, 19(3), e69. https://doi.org/10.2196/jmir.7207 </w:t>
      </w:r>
    </w:p>
    <w:p w14:paraId="43DA04C2" w14:textId="77777777" w:rsidR="001819E3" w:rsidRP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1819E3">
        <w:rPr>
          <w:rFonts w:ascii="Times New Roman" w:eastAsia="PMingLiU" w:hAnsi="Times New Roman" w:cs="Times New Roman"/>
          <w:spacing w:val="-1"/>
          <w:sz w:val="21"/>
          <w:szCs w:val="21"/>
          <w:lang w:eastAsia="zh-TW"/>
        </w:rPr>
        <w:t>Chung, K. F., &amp;</w:t>
      </w:r>
      <w:proofErr w:type="spellStart"/>
      <w:r w:rsidRPr="001819E3">
        <w:rPr>
          <w:rFonts w:ascii="Times New Roman" w:eastAsia="PMingLiU" w:hAnsi="Times New Roman" w:cs="Times New Roman"/>
          <w:spacing w:val="-1"/>
          <w:sz w:val="21"/>
          <w:szCs w:val="21"/>
          <w:lang w:eastAsia="zh-TW"/>
        </w:rPr>
        <w:t>Pavord</w:t>
      </w:r>
      <w:proofErr w:type="spellEnd"/>
      <w:r w:rsidRPr="001819E3">
        <w:rPr>
          <w:rFonts w:ascii="Times New Roman" w:eastAsia="PMingLiU" w:hAnsi="Times New Roman" w:cs="Times New Roman"/>
          <w:spacing w:val="-1"/>
          <w:sz w:val="21"/>
          <w:szCs w:val="21"/>
          <w:lang w:eastAsia="zh-TW"/>
        </w:rPr>
        <w:t xml:space="preserve">, I. D. (2008). Prevalence, pathogenesis, and causes of chronic cough. Lancet (London, England), 371(9621), 1364–1374. https://doi.org/10.1016/S0140-6736(08)60595-4 </w:t>
      </w:r>
    </w:p>
    <w:p w14:paraId="1DF55FB8" w14:textId="77777777" w:rsidR="001819E3" w:rsidRP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BF2238">
        <w:rPr>
          <w:rFonts w:ascii="Times New Roman" w:eastAsia="宋体" w:hAnsi="Times New Roman" w:cs="Times New Roman"/>
          <w:sz w:val="21"/>
          <w:szCs w:val="21"/>
          <w:lang w:val="es-ES" w:eastAsia="zh-CN"/>
        </w:rPr>
        <w:t xml:space="preserve">Riis, H. C., Jensen, M. H., Cichosz, S. L., &amp; Hejlesen, O. K. (2016). </w:t>
      </w:r>
      <w:r w:rsidRPr="001819E3">
        <w:rPr>
          <w:rFonts w:ascii="Times New Roman" w:eastAsia="宋体" w:hAnsi="Times New Roman" w:cs="Times New Roman"/>
          <w:sz w:val="21"/>
          <w:szCs w:val="21"/>
          <w:lang w:eastAsia="zh-CN"/>
        </w:rPr>
        <w:t xml:space="preserve">Prediction of exacerbation onset in chronic obstructive pulmonary disease patients. Journal of medical engineering &amp; technology, 40(1), 1–7. https://doi.org/10.3109/03091902.2015.1105317 </w:t>
      </w:r>
    </w:p>
    <w:p w14:paraId="6965D621" w14:textId="77777777" w:rsidR="001819E3" w:rsidRPr="001819E3" w:rsidRDefault="001819E3"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proofErr w:type="spellStart"/>
      <w:r w:rsidRPr="001819E3">
        <w:rPr>
          <w:rFonts w:ascii="Times New Roman" w:eastAsia="PMingLiU" w:hAnsi="Times New Roman" w:cs="Times New Roman"/>
          <w:spacing w:val="-1"/>
          <w:sz w:val="21"/>
          <w:szCs w:val="21"/>
          <w:lang w:eastAsia="zh-TW"/>
        </w:rPr>
        <w:t>Galarnyk</w:t>
      </w:r>
      <w:proofErr w:type="spellEnd"/>
      <w:r w:rsidRPr="001819E3">
        <w:rPr>
          <w:rFonts w:ascii="Times New Roman" w:eastAsia="PMingLiU" w:hAnsi="Times New Roman" w:cs="Times New Roman"/>
          <w:spacing w:val="-1"/>
          <w:sz w:val="21"/>
          <w:szCs w:val="21"/>
          <w:lang w:eastAsia="zh-TW"/>
        </w:rPr>
        <w:t xml:space="preserve">, M., </w:t>
      </w:r>
      <w:proofErr w:type="spellStart"/>
      <w:r w:rsidRPr="001819E3">
        <w:rPr>
          <w:rFonts w:ascii="Times New Roman" w:eastAsia="PMingLiU" w:hAnsi="Times New Roman" w:cs="Times New Roman"/>
          <w:spacing w:val="-1"/>
          <w:sz w:val="21"/>
          <w:szCs w:val="21"/>
          <w:lang w:eastAsia="zh-TW"/>
        </w:rPr>
        <w:t>Quer</w:t>
      </w:r>
      <w:proofErr w:type="spellEnd"/>
      <w:r w:rsidRPr="001819E3">
        <w:rPr>
          <w:rFonts w:ascii="Times New Roman" w:eastAsia="PMingLiU" w:hAnsi="Times New Roman" w:cs="Times New Roman"/>
          <w:spacing w:val="-1"/>
          <w:sz w:val="21"/>
          <w:szCs w:val="21"/>
          <w:lang w:eastAsia="zh-TW"/>
        </w:rPr>
        <w:t xml:space="preserve">, G., McLaughlin, K., </w:t>
      </w:r>
      <w:proofErr w:type="spellStart"/>
      <w:r w:rsidRPr="001819E3">
        <w:rPr>
          <w:rFonts w:ascii="Times New Roman" w:eastAsia="PMingLiU" w:hAnsi="Times New Roman" w:cs="Times New Roman"/>
          <w:spacing w:val="-1"/>
          <w:sz w:val="21"/>
          <w:szCs w:val="21"/>
          <w:lang w:eastAsia="zh-TW"/>
        </w:rPr>
        <w:t>Ariniello</w:t>
      </w:r>
      <w:proofErr w:type="spellEnd"/>
      <w:r w:rsidRPr="001819E3">
        <w:rPr>
          <w:rFonts w:ascii="Times New Roman" w:eastAsia="PMingLiU" w:hAnsi="Times New Roman" w:cs="Times New Roman"/>
          <w:spacing w:val="-1"/>
          <w:sz w:val="21"/>
          <w:szCs w:val="21"/>
          <w:lang w:eastAsia="zh-TW"/>
        </w:rPr>
        <w:t>, L., &amp;</w:t>
      </w:r>
      <w:proofErr w:type="spellStart"/>
      <w:r w:rsidRPr="001819E3">
        <w:rPr>
          <w:rFonts w:ascii="Times New Roman" w:eastAsia="PMingLiU" w:hAnsi="Times New Roman" w:cs="Times New Roman"/>
          <w:spacing w:val="-1"/>
          <w:sz w:val="21"/>
          <w:szCs w:val="21"/>
          <w:lang w:eastAsia="zh-TW"/>
        </w:rPr>
        <w:t>Steinhubl</w:t>
      </w:r>
      <w:proofErr w:type="spellEnd"/>
      <w:r w:rsidRPr="001819E3">
        <w:rPr>
          <w:rFonts w:ascii="Times New Roman" w:eastAsia="PMingLiU" w:hAnsi="Times New Roman" w:cs="Times New Roman"/>
          <w:spacing w:val="-1"/>
          <w:sz w:val="21"/>
          <w:szCs w:val="21"/>
          <w:lang w:eastAsia="zh-TW"/>
        </w:rPr>
        <w:t xml:space="preserve">, S. R. (2019). Usability of a Wrist-Worn </w:t>
      </w:r>
      <w:r w:rsidRPr="001819E3">
        <w:rPr>
          <w:rFonts w:ascii="Times New Roman" w:eastAsia="PMingLiU" w:hAnsi="Times New Roman" w:cs="Times New Roman"/>
          <w:spacing w:val="-1"/>
          <w:sz w:val="21"/>
          <w:szCs w:val="21"/>
          <w:lang w:eastAsia="zh-TW"/>
        </w:rPr>
        <w:lastRenderedPageBreak/>
        <w:t xml:space="preserve">Smartwatch in a Direct-to-Participant Randomized Pragmatic Clinical Trial. Digital biomarkers, 3(3), 176–184. https://doi.org/10.1159/000504838 </w:t>
      </w:r>
    </w:p>
    <w:p w14:paraId="02D4AA5A" w14:textId="77777777" w:rsidR="00AD72AD" w:rsidRPr="00AD72AD" w:rsidRDefault="00AD72AD"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AD72AD">
        <w:rPr>
          <w:rFonts w:ascii="Times New Roman" w:eastAsia="PMingLiU" w:hAnsi="Times New Roman" w:cs="Times New Roman"/>
          <w:spacing w:val="-1"/>
          <w:sz w:val="21"/>
          <w:szCs w:val="21"/>
          <w:lang w:eastAsia="zh-TW"/>
        </w:rPr>
        <w:t>Crooks, M. G., den Brinker, A., Hayman, Y., Williamson, J. D., Innes, A., Wright, C. E., Hill, P., &amp;</w:t>
      </w:r>
      <w:proofErr w:type="spellStart"/>
      <w:r w:rsidRPr="00AD72AD">
        <w:rPr>
          <w:rFonts w:ascii="Times New Roman" w:eastAsia="PMingLiU" w:hAnsi="Times New Roman" w:cs="Times New Roman"/>
          <w:spacing w:val="-1"/>
          <w:sz w:val="21"/>
          <w:szCs w:val="21"/>
          <w:lang w:eastAsia="zh-TW"/>
        </w:rPr>
        <w:t>Morice</w:t>
      </w:r>
      <w:proofErr w:type="spellEnd"/>
      <w:r w:rsidRPr="00AD72AD">
        <w:rPr>
          <w:rFonts w:ascii="Times New Roman" w:eastAsia="PMingLiU" w:hAnsi="Times New Roman" w:cs="Times New Roman"/>
          <w:spacing w:val="-1"/>
          <w:sz w:val="21"/>
          <w:szCs w:val="21"/>
          <w:lang w:eastAsia="zh-TW"/>
        </w:rPr>
        <w:t xml:space="preserve">, A. H. (2017). Continuous Cough Monitoring Using Ambient Sound Recording During Convalescence from a COPD Exacerbation. Lung, 195(3), 289–294. https://doi.org/10.1007/s00408-017-9996-2 </w:t>
      </w:r>
    </w:p>
    <w:p w14:paraId="3397E390" w14:textId="77777777" w:rsidR="00DD1AAE" w:rsidRPr="00DD1AAE" w:rsidRDefault="00DD1AAE"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proofErr w:type="spellStart"/>
      <w:r w:rsidRPr="00DD1AAE">
        <w:rPr>
          <w:rFonts w:ascii="Times New Roman" w:eastAsia="宋体" w:hAnsi="Times New Roman" w:cs="Times New Roman"/>
          <w:sz w:val="21"/>
          <w:szCs w:val="21"/>
          <w:lang w:eastAsia="zh-CN"/>
        </w:rPr>
        <w:t>Eysenbach</w:t>
      </w:r>
      <w:proofErr w:type="spellEnd"/>
      <w:r w:rsidRPr="00DD1AAE">
        <w:rPr>
          <w:rFonts w:ascii="Times New Roman" w:eastAsia="宋体" w:hAnsi="Times New Roman" w:cs="Times New Roman"/>
          <w:sz w:val="21"/>
          <w:szCs w:val="21"/>
          <w:lang w:eastAsia="zh-CN"/>
        </w:rPr>
        <w:t xml:space="preserve"> G. (2000). Consumer health informatics. BMJ (Clinical research ed.), 320(7251), 1713–1716. https://doi.org/10.1136/bmj.320.7251.1713 </w:t>
      </w:r>
    </w:p>
    <w:p w14:paraId="6501CCE0" w14:textId="77777777" w:rsidR="00160980" w:rsidRPr="00160980" w:rsidRDefault="00160980"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160980">
        <w:rPr>
          <w:rFonts w:ascii="Times New Roman" w:eastAsia="PMingLiU" w:hAnsi="Times New Roman" w:cs="Times New Roman"/>
          <w:spacing w:val="-1"/>
          <w:sz w:val="21"/>
          <w:szCs w:val="21"/>
          <w:lang w:eastAsia="zh-TW"/>
        </w:rPr>
        <w:t xml:space="preserve">Zhou, J., Yu, N., Li, X., &amp; Wang, W. (2022). Accuracy of Six Chronic Obstructive Pulmonary Disease Screening Questionnaires in the Chinese Population. International journal of chronic obstructive pulmonary disease, 17, 317–327. https://doi.org/10.2147/COPD.S341648 </w:t>
      </w:r>
    </w:p>
    <w:p w14:paraId="111D9BBF" w14:textId="77777777" w:rsidR="00F94FEE" w:rsidRDefault="00F94FEE"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proofErr w:type="spellStart"/>
      <w:r w:rsidRPr="00F94FEE">
        <w:rPr>
          <w:rFonts w:ascii="Times New Roman" w:eastAsia="宋体" w:hAnsi="Times New Roman" w:cs="Times New Roman"/>
          <w:sz w:val="21"/>
          <w:szCs w:val="21"/>
          <w:lang w:eastAsia="zh-CN"/>
        </w:rPr>
        <w:t>Salamon</w:t>
      </w:r>
      <w:proofErr w:type="spellEnd"/>
      <w:r w:rsidRPr="00F94FEE">
        <w:rPr>
          <w:rFonts w:ascii="Times New Roman" w:eastAsia="宋体" w:hAnsi="Times New Roman" w:cs="Times New Roman"/>
          <w:sz w:val="21"/>
          <w:szCs w:val="21"/>
          <w:lang w:eastAsia="zh-CN"/>
        </w:rPr>
        <w:t>, J., Jacoby, C., &amp; Bello, J. P. (2014, November). A dataset and taxonomy for urban sound research. In Proceedings of the 22nd ACM international conference on Multimedia (pp. 1041-1044</w:t>
      </w:r>
      <w:proofErr w:type="gramStart"/>
      <w:r w:rsidRPr="00F94FEE">
        <w:rPr>
          <w:rFonts w:ascii="Times New Roman" w:eastAsia="宋体" w:hAnsi="Times New Roman" w:cs="Times New Roman"/>
          <w:sz w:val="21"/>
          <w:szCs w:val="21"/>
          <w:lang w:eastAsia="zh-CN"/>
        </w:rPr>
        <w:t>).Available</w:t>
      </w:r>
      <w:proofErr w:type="gramEnd"/>
      <w:r w:rsidRPr="00F94FEE">
        <w:rPr>
          <w:rFonts w:ascii="Times New Roman" w:eastAsia="宋体" w:hAnsi="Times New Roman" w:cs="Times New Roman"/>
          <w:sz w:val="21"/>
          <w:szCs w:val="21"/>
          <w:lang w:eastAsia="zh-CN"/>
        </w:rPr>
        <w:t xml:space="preserve">: https://urbansounddataset.weebly.com/urbansound8k.html  </w:t>
      </w:r>
    </w:p>
    <w:p w14:paraId="37ECB738" w14:textId="77777777" w:rsidR="00F00C1C" w:rsidRPr="00F00C1C" w:rsidRDefault="00F00C1C"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proofErr w:type="spellStart"/>
      <w:r w:rsidRPr="00F00C1C">
        <w:rPr>
          <w:rFonts w:ascii="Times New Roman" w:eastAsia="Times New Roman" w:hAnsi="Times New Roman" w:cs="Times New Roman"/>
          <w:spacing w:val="-1"/>
          <w:sz w:val="21"/>
          <w:szCs w:val="21"/>
        </w:rPr>
        <w:t>Ponomarchuk</w:t>
      </w:r>
      <w:proofErr w:type="spellEnd"/>
      <w:r w:rsidRPr="00F00C1C">
        <w:rPr>
          <w:rFonts w:ascii="Times New Roman" w:eastAsia="Times New Roman" w:hAnsi="Times New Roman" w:cs="Times New Roman"/>
          <w:spacing w:val="-1"/>
          <w:sz w:val="21"/>
          <w:szCs w:val="21"/>
        </w:rPr>
        <w:t xml:space="preserve">, A., </w:t>
      </w:r>
      <w:proofErr w:type="spellStart"/>
      <w:r w:rsidRPr="00F00C1C">
        <w:rPr>
          <w:rFonts w:ascii="Times New Roman" w:eastAsia="Times New Roman" w:hAnsi="Times New Roman" w:cs="Times New Roman"/>
          <w:spacing w:val="-1"/>
          <w:sz w:val="21"/>
          <w:szCs w:val="21"/>
        </w:rPr>
        <w:t>Burenko</w:t>
      </w:r>
      <w:proofErr w:type="spellEnd"/>
      <w:r w:rsidRPr="00F00C1C">
        <w:rPr>
          <w:rFonts w:ascii="Times New Roman" w:eastAsia="Times New Roman" w:hAnsi="Times New Roman" w:cs="Times New Roman"/>
          <w:spacing w:val="-1"/>
          <w:sz w:val="21"/>
          <w:szCs w:val="21"/>
        </w:rPr>
        <w:t xml:space="preserve">, I., Malkin, E., Nazarov, I., </w:t>
      </w:r>
      <w:proofErr w:type="spellStart"/>
      <w:r w:rsidRPr="00F00C1C">
        <w:rPr>
          <w:rFonts w:ascii="Times New Roman" w:eastAsia="Times New Roman" w:hAnsi="Times New Roman" w:cs="Times New Roman"/>
          <w:spacing w:val="-1"/>
          <w:sz w:val="21"/>
          <w:szCs w:val="21"/>
        </w:rPr>
        <w:t>Kokh</w:t>
      </w:r>
      <w:proofErr w:type="spellEnd"/>
      <w:r w:rsidRPr="00F00C1C">
        <w:rPr>
          <w:rFonts w:ascii="Times New Roman" w:eastAsia="Times New Roman" w:hAnsi="Times New Roman" w:cs="Times New Roman"/>
          <w:spacing w:val="-1"/>
          <w:sz w:val="21"/>
          <w:szCs w:val="21"/>
        </w:rPr>
        <w:t xml:space="preserve">, V., Avetisian, M., &amp; Zhukov, L. (2022). Project Achoo: A Practical Model and Application for COVID-19 Detection </w:t>
      </w:r>
      <w:proofErr w:type="gramStart"/>
      <w:r w:rsidRPr="00F00C1C">
        <w:rPr>
          <w:rFonts w:ascii="Times New Roman" w:eastAsia="Times New Roman" w:hAnsi="Times New Roman" w:cs="Times New Roman"/>
          <w:spacing w:val="-1"/>
          <w:sz w:val="21"/>
          <w:szCs w:val="21"/>
        </w:rPr>
        <w:t>From</w:t>
      </w:r>
      <w:proofErr w:type="gramEnd"/>
      <w:r w:rsidRPr="00F00C1C">
        <w:rPr>
          <w:rFonts w:ascii="Times New Roman" w:eastAsia="Times New Roman" w:hAnsi="Times New Roman" w:cs="Times New Roman"/>
          <w:spacing w:val="-1"/>
          <w:sz w:val="21"/>
          <w:szCs w:val="21"/>
        </w:rPr>
        <w:t xml:space="preserve"> Recordings of Breath, Voice, and Cough. IEEE journal of selected topics in signal processing, 16(2), 175–187. https://doi.org/10.1109/JSTSP.2022.3142514</w:t>
      </w:r>
    </w:p>
    <w:p w14:paraId="0F3DA81A" w14:textId="77777777" w:rsidR="00FC4205" w:rsidRPr="00FC4205" w:rsidRDefault="00FC4205"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proofErr w:type="spellStart"/>
      <w:r w:rsidRPr="00FC4205">
        <w:rPr>
          <w:rFonts w:ascii="Times New Roman" w:eastAsia="Times New Roman" w:hAnsi="Times New Roman" w:cs="Times New Roman"/>
          <w:spacing w:val="-1"/>
          <w:sz w:val="21"/>
          <w:szCs w:val="21"/>
        </w:rPr>
        <w:t>Ke</w:t>
      </w:r>
      <w:proofErr w:type="spellEnd"/>
      <w:r w:rsidRPr="00FC4205">
        <w:rPr>
          <w:rFonts w:ascii="Times New Roman" w:eastAsia="Times New Roman" w:hAnsi="Times New Roman" w:cs="Times New Roman"/>
          <w:spacing w:val="-1"/>
          <w:sz w:val="21"/>
          <w:szCs w:val="21"/>
        </w:rPr>
        <w:t xml:space="preserve">, G., Meng, Q., Finley, T., Wang, T., Chen, W., Ma, W., ... &amp; Liu, T. Y. (2017). </w:t>
      </w:r>
      <w:proofErr w:type="spellStart"/>
      <w:r w:rsidRPr="00FC4205">
        <w:rPr>
          <w:rFonts w:ascii="Times New Roman" w:eastAsia="Times New Roman" w:hAnsi="Times New Roman" w:cs="Times New Roman"/>
          <w:spacing w:val="-1"/>
          <w:sz w:val="21"/>
          <w:szCs w:val="21"/>
        </w:rPr>
        <w:t>Lightgbm</w:t>
      </w:r>
      <w:proofErr w:type="spellEnd"/>
      <w:r w:rsidRPr="00FC4205">
        <w:rPr>
          <w:rFonts w:ascii="Times New Roman" w:eastAsia="Times New Roman" w:hAnsi="Times New Roman" w:cs="Times New Roman"/>
          <w:spacing w:val="-1"/>
          <w:sz w:val="21"/>
          <w:szCs w:val="21"/>
        </w:rPr>
        <w:t>: A highly efficient gradient boosting decision tree. Advances in neural information processing systems, 30.</w:t>
      </w:r>
    </w:p>
    <w:p w14:paraId="4B66AF3B" w14:textId="77777777" w:rsidR="005139BF" w:rsidRPr="005139BF" w:rsidRDefault="005139BF"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r w:rsidRPr="005139BF">
        <w:rPr>
          <w:rFonts w:ascii="Times New Roman" w:eastAsia="宋体" w:hAnsi="宋体" w:cs="Times New Roman"/>
          <w:spacing w:val="4"/>
          <w:sz w:val="21"/>
          <w:szCs w:val="21"/>
        </w:rPr>
        <w:t xml:space="preserve">Li, Z., Liu, F., Yang, W., Peng, S., &amp; Zhou, J. (2021). A survey of convolutional neural networks: analysis, applications, and prospects. IEEE transactions on neural networks and learning systems. </w:t>
      </w:r>
    </w:p>
    <w:p w14:paraId="3D5D56B5" w14:textId="77777777" w:rsidR="005139BF" w:rsidRDefault="005139BF" w:rsidP="00CC7DF3">
      <w:pPr>
        <w:pStyle w:val="a4"/>
        <w:numPr>
          <w:ilvl w:val="0"/>
          <w:numId w:val="10"/>
        </w:numPr>
        <w:spacing w:beforeLines="100" w:before="240" w:afterLines="100" w:after="240"/>
        <w:jc w:val="both"/>
        <w:rPr>
          <w:rFonts w:ascii="Times New Roman" w:eastAsia="Times New Roman" w:hAnsi="Times New Roman" w:cs="Times New Roman"/>
          <w:sz w:val="21"/>
          <w:szCs w:val="21"/>
        </w:rPr>
      </w:pPr>
      <w:proofErr w:type="spellStart"/>
      <w:r w:rsidRPr="005139BF">
        <w:rPr>
          <w:rFonts w:ascii="Times New Roman" w:eastAsia="Times New Roman" w:hAnsi="Times New Roman" w:cs="Times New Roman"/>
          <w:sz w:val="21"/>
          <w:szCs w:val="21"/>
        </w:rPr>
        <w:t>Krizhevsky</w:t>
      </w:r>
      <w:proofErr w:type="spellEnd"/>
      <w:r w:rsidRPr="005139BF">
        <w:rPr>
          <w:rFonts w:ascii="Times New Roman" w:eastAsia="Times New Roman" w:hAnsi="Times New Roman" w:cs="Times New Roman"/>
          <w:sz w:val="21"/>
          <w:szCs w:val="21"/>
        </w:rPr>
        <w:t xml:space="preserve">, A., </w:t>
      </w:r>
      <w:proofErr w:type="spellStart"/>
      <w:r w:rsidRPr="005139BF">
        <w:rPr>
          <w:rFonts w:ascii="Times New Roman" w:eastAsia="Times New Roman" w:hAnsi="Times New Roman" w:cs="Times New Roman"/>
          <w:sz w:val="21"/>
          <w:szCs w:val="21"/>
        </w:rPr>
        <w:t>Sutskever</w:t>
      </w:r>
      <w:proofErr w:type="spellEnd"/>
      <w:r w:rsidRPr="005139BF">
        <w:rPr>
          <w:rFonts w:ascii="Times New Roman" w:eastAsia="Times New Roman" w:hAnsi="Times New Roman" w:cs="Times New Roman"/>
          <w:sz w:val="21"/>
          <w:szCs w:val="21"/>
        </w:rPr>
        <w:t xml:space="preserve">, I., &amp; Hinton, G. E. (2017). </w:t>
      </w:r>
      <w:proofErr w:type="spellStart"/>
      <w:r w:rsidRPr="005139BF">
        <w:rPr>
          <w:rFonts w:ascii="Times New Roman" w:eastAsia="Times New Roman" w:hAnsi="Times New Roman" w:cs="Times New Roman"/>
          <w:sz w:val="21"/>
          <w:szCs w:val="21"/>
        </w:rPr>
        <w:t>Imagenet</w:t>
      </w:r>
      <w:proofErr w:type="spellEnd"/>
      <w:r w:rsidRPr="005139BF">
        <w:rPr>
          <w:rFonts w:ascii="Times New Roman" w:eastAsia="Times New Roman" w:hAnsi="Times New Roman" w:cs="Times New Roman"/>
          <w:sz w:val="21"/>
          <w:szCs w:val="21"/>
        </w:rPr>
        <w:t xml:space="preserve"> classification with deep convolutional neural networks. Communications of the ACM, 60(6), 84-90.</w:t>
      </w:r>
    </w:p>
    <w:p w14:paraId="40D4234A" w14:textId="77777777" w:rsidR="005139BF" w:rsidRPr="005139BF" w:rsidRDefault="005139BF" w:rsidP="00CC7DF3">
      <w:pPr>
        <w:pStyle w:val="a4"/>
        <w:numPr>
          <w:ilvl w:val="0"/>
          <w:numId w:val="10"/>
        </w:numPr>
        <w:spacing w:beforeLines="100" w:before="240" w:afterLines="100" w:after="240"/>
        <w:jc w:val="both"/>
        <w:rPr>
          <w:rFonts w:ascii="Times New Roman" w:eastAsia="Times New Roman" w:hAnsi="Times New Roman" w:cs="Times New Roman"/>
          <w:sz w:val="21"/>
          <w:szCs w:val="21"/>
          <w:lang w:eastAsia="zh-CN"/>
        </w:rPr>
      </w:pPr>
      <w:r w:rsidRPr="005139BF">
        <w:rPr>
          <w:rFonts w:ascii="Times New Roman" w:eastAsia="宋体" w:hAnsi="Times New Roman" w:cs="Times New Roman"/>
          <w:sz w:val="21"/>
          <w:szCs w:val="21"/>
          <w:lang w:eastAsia="zh-CN"/>
        </w:rPr>
        <w:t>Howard, A., Sandler, M., Chu, G., Chen, L. C., Chen, B., Tan, M., ... &amp; Adam, H. (2019). Searching for mobilenetv3. In Proceedings of the IEEE/CVF international conference on computer vision (pp. 1314-1324</w:t>
      </w:r>
    </w:p>
    <w:p w14:paraId="255A96F1" w14:textId="77777777" w:rsidR="005139BF" w:rsidRPr="005139BF" w:rsidRDefault="005139BF" w:rsidP="00CC7DF3">
      <w:pPr>
        <w:pStyle w:val="a4"/>
        <w:numPr>
          <w:ilvl w:val="0"/>
          <w:numId w:val="10"/>
        </w:numPr>
        <w:spacing w:beforeLines="100" w:before="240" w:afterLines="100" w:after="240"/>
        <w:ind w:right="212"/>
        <w:jc w:val="both"/>
        <w:rPr>
          <w:rFonts w:ascii="Times New Roman" w:eastAsia="Times New Roman" w:hAnsi="Times New Roman" w:cs="Times New Roman"/>
          <w:sz w:val="21"/>
          <w:szCs w:val="21"/>
          <w:lang w:eastAsia="zh-CN"/>
        </w:rPr>
      </w:pPr>
      <w:r w:rsidRPr="005139BF">
        <w:rPr>
          <w:rFonts w:ascii="Times New Roman" w:eastAsia="宋体" w:hAnsi="Times New Roman" w:cs="Times New Roman"/>
          <w:sz w:val="21"/>
          <w:szCs w:val="21"/>
          <w:lang w:eastAsia="zh-CN"/>
        </w:rPr>
        <w:t xml:space="preserve">Tan, M., &amp; Le, Q. (2019). </w:t>
      </w:r>
      <w:proofErr w:type="spellStart"/>
      <w:r w:rsidRPr="005139BF">
        <w:rPr>
          <w:rFonts w:ascii="Times New Roman" w:eastAsia="宋体" w:hAnsi="Times New Roman" w:cs="Times New Roman"/>
          <w:sz w:val="21"/>
          <w:szCs w:val="21"/>
          <w:lang w:eastAsia="zh-CN"/>
        </w:rPr>
        <w:t>Efficientnet</w:t>
      </w:r>
      <w:proofErr w:type="spellEnd"/>
      <w:r w:rsidRPr="005139BF">
        <w:rPr>
          <w:rFonts w:ascii="Times New Roman" w:eastAsia="宋体" w:hAnsi="Times New Roman" w:cs="Times New Roman"/>
          <w:sz w:val="21"/>
          <w:szCs w:val="21"/>
          <w:lang w:eastAsia="zh-CN"/>
        </w:rPr>
        <w:t xml:space="preserve">: Rethinking model scaling for convolutional neural networks. In International conference on machine learning (pp. 6105-6114). PMLR. </w:t>
      </w:r>
    </w:p>
    <w:p w14:paraId="1F5D52DA" w14:textId="77777777" w:rsidR="005139BF" w:rsidRPr="005139BF" w:rsidRDefault="005139BF" w:rsidP="00CC7DF3">
      <w:pPr>
        <w:pStyle w:val="a4"/>
        <w:numPr>
          <w:ilvl w:val="0"/>
          <w:numId w:val="10"/>
        </w:numPr>
        <w:spacing w:beforeLines="100" w:before="240" w:afterLines="100" w:after="240"/>
        <w:ind w:right="213"/>
        <w:jc w:val="both"/>
        <w:rPr>
          <w:rFonts w:ascii="Times New Roman" w:eastAsia="Times New Roman" w:hAnsi="Times New Roman" w:cs="Times New Roman"/>
          <w:sz w:val="21"/>
          <w:szCs w:val="21"/>
          <w:lang w:eastAsia="zh-CN"/>
        </w:rPr>
      </w:pPr>
      <w:r w:rsidRPr="005139BF">
        <w:rPr>
          <w:rFonts w:ascii="Times New Roman" w:eastAsia="Times New Roman" w:hAnsi="Times New Roman" w:cs="Times New Roman"/>
          <w:spacing w:val="1"/>
          <w:sz w:val="21"/>
          <w:szCs w:val="21"/>
          <w:lang w:eastAsia="zh-CN"/>
        </w:rPr>
        <w:t xml:space="preserve">He, K., Zhang, X., Ren, S., &amp; Sun, J. (2016). Deep residual learning for image recognition. In Proceedings of the IEEE conference on computer vision and pattern recognition (pp. 770-778). </w:t>
      </w:r>
    </w:p>
    <w:p w14:paraId="5A402A9E" w14:textId="77777777" w:rsidR="005139BF" w:rsidRDefault="005139BF" w:rsidP="00CC7DF3">
      <w:pPr>
        <w:pStyle w:val="a4"/>
        <w:numPr>
          <w:ilvl w:val="0"/>
          <w:numId w:val="10"/>
        </w:numPr>
        <w:spacing w:beforeLines="100" w:before="240" w:afterLines="100" w:after="240"/>
        <w:ind w:right="211"/>
        <w:jc w:val="both"/>
        <w:rPr>
          <w:rFonts w:ascii="Times New Roman" w:eastAsia="Times New Roman" w:hAnsi="Times New Roman" w:cs="Times New Roman"/>
          <w:sz w:val="21"/>
          <w:szCs w:val="21"/>
        </w:rPr>
      </w:pPr>
      <w:proofErr w:type="spellStart"/>
      <w:r w:rsidRPr="005139BF">
        <w:rPr>
          <w:rFonts w:ascii="Times New Roman" w:eastAsia="Times New Roman" w:hAnsi="Times New Roman" w:cs="Times New Roman"/>
          <w:sz w:val="21"/>
          <w:szCs w:val="21"/>
        </w:rPr>
        <w:t>Xie</w:t>
      </w:r>
      <w:proofErr w:type="spellEnd"/>
      <w:r w:rsidRPr="005139BF">
        <w:rPr>
          <w:rFonts w:ascii="Times New Roman" w:eastAsia="Times New Roman" w:hAnsi="Times New Roman" w:cs="Times New Roman"/>
          <w:sz w:val="21"/>
          <w:szCs w:val="21"/>
        </w:rPr>
        <w:t xml:space="preserve">, S., </w:t>
      </w:r>
      <w:proofErr w:type="spellStart"/>
      <w:r w:rsidRPr="005139BF">
        <w:rPr>
          <w:rFonts w:ascii="Times New Roman" w:eastAsia="Times New Roman" w:hAnsi="Times New Roman" w:cs="Times New Roman"/>
          <w:sz w:val="21"/>
          <w:szCs w:val="21"/>
        </w:rPr>
        <w:t>Girshick</w:t>
      </w:r>
      <w:proofErr w:type="spellEnd"/>
      <w:r w:rsidRPr="005139BF">
        <w:rPr>
          <w:rFonts w:ascii="Times New Roman" w:eastAsia="Times New Roman" w:hAnsi="Times New Roman" w:cs="Times New Roman"/>
          <w:sz w:val="21"/>
          <w:szCs w:val="21"/>
        </w:rPr>
        <w:t xml:space="preserve">, R., </w:t>
      </w:r>
      <w:proofErr w:type="spellStart"/>
      <w:r w:rsidRPr="005139BF">
        <w:rPr>
          <w:rFonts w:ascii="Times New Roman" w:eastAsia="Times New Roman" w:hAnsi="Times New Roman" w:cs="Times New Roman"/>
          <w:sz w:val="21"/>
          <w:szCs w:val="21"/>
        </w:rPr>
        <w:t>Dollár</w:t>
      </w:r>
      <w:proofErr w:type="spellEnd"/>
      <w:r w:rsidRPr="005139BF">
        <w:rPr>
          <w:rFonts w:ascii="Times New Roman" w:eastAsia="Times New Roman" w:hAnsi="Times New Roman" w:cs="Times New Roman"/>
          <w:sz w:val="21"/>
          <w:szCs w:val="21"/>
        </w:rPr>
        <w:t xml:space="preserve">, P., Tu, Z., &amp; He, K. (2017). Aggregated residual transformations for deep neural networks. In Proceedings of the IEEE conference on computer vision and pattern recognition (pp. 1492-1500). </w:t>
      </w:r>
    </w:p>
    <w:p w14:paraId="6AAFDCCB" w14:textId="77777777" w:rsidR="005139BF" w:rsidRDefault="005139BF"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r w:rsidRPr="005139BF">
        <w:rPr>
          <w:rFonts w:ascii="Times New Roman" w:eastAsia="宋体" w:hAnsi="Times New Roman" w:cs="Times New Roman"/>
          <w:sz w:val="21"/>
          <w:szCs w:val="21"/>
          <w:lang w:eastAsia="zh-CN"/>
        </w:rPr>
        <w:t>Dong, X., Yu, Z., Cao, W., Shi, Y., &amp; Ma, Q. A survey on ensemble learning, Frontiers of Computer Science 14 (</w:t>
      </w:r>
      <w:proofErr w:type="gramStart"/>
      <w:r w:rsidRPr="005139BF">
        <w:rPr>
          <w:rFonts w:ascii="Times New Roman" w:eastAsia="宋体" w:hAnsi="Times New Roman" w:cs="Times New Roman"/>
          <w:sz w:val="21"/>
          <w:szCs w:val="21"/>
          <w:lang w:eastAsia="zh-CN"/>
        </w:rPr>
        <w:t>2)(</w:t>
      </w:r>
      <w:proofErr w:type="gramEnd"/>
      <w:r w:rsidRPr="005139BF">
        <w:rPr>
          <w:rFonts w:ascii="Times New Roman" w:eastAsia="宋体" w:hAnsi="Times New Roman" w:cs="Times New Roman"/>
          <w:sz w:val="21"/>
          <w:szCs w:val="21"/>
          <w:lang w:eastAsia="zh-CN"/>
        </w:rPr>
        <w:t xml:space="preserve">2019) 241–258. </w:t>
      </w:r>
      <w:proofErr w:type="spellStart"/>
      <w:r w:rsidRPr="005139BF">
        <w:rPr>
          <w:rFonts w:ascii="Times New Roman" w:eastAsia="宋体" w:hAnsi="Times New Roman" w:cs="Times New Roman"/>
          <w:sz w:val="21"/>
          <w:szCs w:val="21"/>
          <w:lang w:eastAsia="zh-CN"/>
        </w:rPr>
        <w:t>doi</w:t>
      </w:r>
      <w:proofErr w:type="spellEnd"/>
      <w:r w:rsidRPr="005139BF">
        <w:rPr>
          <w:rFonts w:ascii="Times New Roman" w:eastAsia="宋体" w:hAnsi="Times New Roman" w:cs="Times New Roman"/>
          <w:sz w:val="21"/>
          <w:szCs w:val="21"/>
          <w:lang w:eastAsia="zh-CN"/>
        </w:rPr>
        <w:t xml:space="preserve">: 10.1007/s11704-019-8208-z. URL https://doi. org/10.1007/s11704-019-8208-z. </w:t>
      </w:r>
    </w:p>
    <w:p w14:paraId="77B63913" w14:textId="77777777" w:rsidR="005139BF" w:rsidRPr="005139BF" w:rsidRDefault="005139BF" w:rsidP="00CC7DF3">
      <w:pPr>
        <w:pStyle w:val="a4"/>
        <w:numPr>
          <w:ilvl w:val="0"/>
          <w:numId w:val="10"/>
        </w:numPr>
        <w:spacing w:beforeLines="100" w:before="240" w:afterLines="100" w:after="240"/>
        <w:jc w:val="both"/>
        <w:rPr>
          <w:rFonts w:ascii="Times New Roman" w:eastAsia="宋体" w:hAnsi="Times New Roman" w:cs="Times New Roman"/>
          <w:sz w:val="21"/>
          <w:szCs w:val="21"/>
          <w:lang w:eastAsia="zh-CN"/>
        </w:rPr>
      </w:pPr>
      <w:r w:rsidRPr="005139BF">
        <w:rPr>
          <w:rFonts w:ascii="Times New Roman" w:eastAsia="Times New Roman" w:hAnsi="Times New Roman" w:cs="Times New Roman"/>
          <w:sz w:val="21"/>
          <w:szCs w:val="21"/>
        </w:rPr>
        <w:t xml:space="preserve">Wilcoxon, F. (1946). Individual comparisons of grouped data by ranking methods. Journal of economic entomology, 39(2), 269-270. </w:t>
      </w:r>
    </w:p>
    <w:p w14:paraId="24B88C3C" w14:textId="77777777" w:rsidR="0043343D" w:rsidRDefault="0043343D" w:rsidP="000214F7">
      <w:pPr>
        <w:spacing w:beforeLines="100" w:before="240" w:afterLines="100" w:after="240"/>
        <w:jc w:val="both"/>
        <w:rPr>
          <w:rFonts w:ascii="Times New Roman" w:eastAsia="宋体" w:hAnsi="Times New Roman" w:cs="Times New Roman"/>
          <w:sz w:val="21"/>
          <w:szCs w:val="21"/>
          <w:lang w:eastAsia="zh-CN"/>
        </w:rPr>
      </w:pPr>
    </w:p>
    <w:sectPr w:rsidR="0043343D" w:rsidSect="00053754">
      <w:headerReference w:type="default" r:id="rId54"/>
      <w:pgSz w:w="11905" w:h="16840"/>
      <w:pgMar w:top="1100" w:right="960" w:bottom="1180" w:left="980" w:header="877" w:footer="982"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6" w:author="朱 威" w:date="2022-12-04T18:50:00Z" w:initials="朱">
    <w:p w14:paraId="3C92C7D7" w14:textId="378D9EEE" w:rsidR="008634DB" w:rsidRDefault="008634DB">
      <w:pPr>
        <w:pStyle w:val="af6"/>
      </w:pPr>
      <w:r>
        <w:rPr>
          <w:rStyle w:val="af5"/>
        </w:rPr>
        <w:annotationRef/>
      </w:r>
      <w:r>
        <w:rPr>
          <w:lang w:eastAsia="zh-CN"/>
        </w:rPr>
        <w:t>d</w:t>
      </w:r>
      <w:r>
        <w:rPr>
          <w:rFonts w:hint="eastAsia"/>
          <w:lang w:eastAsia="zh-CN"/>
        </w:rPr>
        <w:t>etermine</w:t>
      </w:r>
      <w:r>
        <w:t xml:space="preserve"> the health status of a user’s lungs</w:t>
      </w:r>
    </w:p>
  </w:comment>
  <w:comment w:id="27" w:author="朱 威" w:date="2022-12-04T18:51:00Z" w:initials="朱">
    <w:p w14:paraId="4F16D924" w14:textId="679B3CF6" w:rsidR="008634DB" w:rsidRDefault="008634DB">
      <w:pPr>
        <w:pStyle w:val="af6"/>
        <w:rPr>
          <w:rFonts w:hint="eastAsia"/>
          <w:lang w:eastAsia="zh-CN"/>
        </w:rPr>
      </w:pPr>
      <w:r>
        <w:rPr>
          <w:rStyle w:val="af5"/>
        </w:rPr>
        <w:annotationRef/>
      </w:r>
      <w:r>
        <w:rPr>
          <w:rFonts w:hint="eastAsia"/>
          <w:lang w:eastAsia="zh-CN"/>
        </w:rPr>
        <w:t>p</w:t>
      </w:r>
      <w:r>
        <w:rPr>
          <w:lang w:eastAsia="zh-CN"/>
        </w:rPr>
        <w:t xml:space="preserve">ick up various kinds of sounds in the real world,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C92C7D7" w15:done="0"/>
  <w15:commentEx w15:paraId="4F16D92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76A89" w16cex:dateUtc="2022-12-04T10:50:00Z"/>
  <w16cex:commentExtensible w16cex:durableId="27376AC5" w16cex:dateUtc="2022-12-04T10:5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C92C7D7" w16cid:durableId="27376A89"/>
  <w16cid:commentId w16cid:paraId="4F16D924" w16cid:durableId="27376A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6DD0C0" w14:textId="77777777" w:rsidR="004F7E5A" w:rsidRDefault="004F7E5A">
      <w:r>
        <w:separator/>
      </w:r>
    </w:p>
  </w:endnote>
  <w:endnote w:type="continuationSeparator" w:id="0">
    <w:p w14:paraId="49DDABEC" w14:textId="77777777" w:rsidR="004F7E5A" w:rsidRDefault="004F7E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NimbusRomNo9L-Regu">
    <w:altName w:val="Cambria"/>
    <w:charset w:val="00"/>
    <w:family w:val="roman"/>
    <w:pitch w:val="default"/>
  </w:font>
  <w:font w:name="PMingLiU">
    <w:altName w:val="Microsoft JhengHei"/>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1377B" w14:textId="6385F33E" w:rsidR="00BE6B13" w:rsidRDefault="005D1AE8">
    <w:pPr>
      <w:spacing w:line="200" w:lineRule="exact"/>
      <w:rPr>
        <w:sz w:val="20"/>
        <w:szCs w:val="20"/>
      </w:rPr>
    </w:pPr>
    <w:r>
      <w:rPr>
        <w:noProof/>
      </w:rPr>
      <mc:AlternateContent>
        <mc:Choice Requires="wps">
          <w:drawing>
            <wp:anchor distT="0" distB="0" distL="114300" distR="114300" simplePos="0" relativeHeight="251652608" behindDoc="1" locked="0" layoutInCell="1" allowOverlap="1" wp14:anchorId="221B4254" wp14:editId="24C63903">
              <wp:simplePos x="0" y="0"/>
              <wp:positionH relativeFrom="page">
                <wp:posOffset>3729355</wp:posOffset>
              </wp:positionH>
              <wp:positionV relativeFrom="page">
                <wp:posOffset>9930130</wp:posOffset>
              </wp:positionV>
              <wp:extent cx="101600" cy="139700"/>
              <wp:effectExtent l="0" t="0" r="0" b="0"/>
              <wp:wrapNone/>
              <wp:docPr id="26" name="文本框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1600" cy="139700"/>
                      </a:xfrm>
                      <a:prstGeom prst="rect">
                        <a:avLst/>
                      </a:prstGeom>
                      <a:noFill/>
                      <a:ln>
                        <a:noFill/>
                      </a:ln>
                    </wps:spPr>
                    <wps:txbx>
                      <w:txbxContent>
                        <w:p w14:paraId="30855757" w14:textId="77777777" w:rsidR="00BE6B13" w:rsidRDefault="00BE6B13">
                          <w:pPr>
                            <w:spacing w:line="204" w:lineRule="exact"/>
                            <w:ind w:left="20"/>
                            <w:rPr>
                              <w:rFonts w:ascii="Times New Roman" w:eastAsia="Times New Roman" w:hAnsi="Times New Roman" w:cs="Times New Roman"/>
                              <w:sz w:val="18"/>
                              <w:szCs w:val="18"/>
                            </w:rPr>
                          </w:pPr>
                          <w:r>
                            <w:rPr>
                              <w:rFonts w:ascii="Times New Roman" w:eastAsia="Times New Roman" w:hAnsi="Times New Roman" w:cs="Times New Roman"/>
                              <w:sz w:val="18"/>
                              <w:szCs w:val="18"/>
                            </w:rPr>
                            <w:t>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1B4254" id="_x0000_t202" coordsize="21600,21600" o:spt="202" path="m,l,21600r21600,l21600,xe">
              <v:stroke joinstyle="miter"/>
              <v:path gradientshapeok="t" o:connecttype="rect"/>
            </v:shapetype>
            <v:shape id="文本框 26" o:spid="_x0000_s1027" type="#_x0000_t202" style="position:absolute;margin-left:293.65pt;margin-top:781.9pt;width:8pt;height:11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" filled="f" stroked="f">
              <v:textbox inset="0,0,0,0">
                <w:txbxContent>
                  <w:p w14:paraId="30855757" w14:textId="77777777" w:rsidR="00BE6B13" w:rsidRDefault="00BE6B13">
                    <w:pPr>
                      <w:spacing w:line="204" w:lineRule="exact"/>
                      <w:ind w:left="20"/>
                      <w:rPr>
                        <w:rFonts w:ascii="Times New Roman" w:eastAsia="Times New Roman" w:hAnsi="Times New Roman" w:cs="Times New Roman"/>
                        <w:sz w:val="18"/>
                        <w:szCs w:val="18"/>
                      </w:rPr>
                    </w:pPr>
                    <w:r>
                      <w:rPr>
                        <w:rFonts w:ascii="Times New Roman" w:eastAsia="Times New Roman" w:hAnsi="Times New Roman" w:cs="Times New Roman"/>
                        <w:sz w:val="18"/>
                        <w:szCs w:val="18"/>
                      </w:rPr>
                      <w:t>I</w:t>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20CA4E" w14:textId="6ADA586C" w:rsidR="00BE6B13" w:rsidRDefault="005D1AE8">
    <w:pPr>
      <w:spacing w:line="200" w:lineRule="exact"/>
      <w:rPr>
        <w:sz w:val="20"/>
        <w:szCs w:val="20"/>
      </w:rPr>
    </w:pPr>
    <w:r>
      <w:rPr>
        <w:noProof/>
      </w:rPr>
      <mc:AlternateContent>
        <mc:Choice Requires="wps">
          <w:drawing>
            <wp:anchor distT="0" distB="0" distL="114300" distR="114300" simplePos="0" relativeHeight="251654656" behindDoc="1" locked="0" layoutInCell="1" allowOverlap="1" wp14:anchorId="5A1F9005" wp14:editId="13742C76">
              <wp:simplePos x="0" y="0"/>
              <wp:positionH relativeFrom="page">
                <wp:posOffset>3693795</wp:posOffset>
              </wp:positionH>
              <wp:positionV relativeFrom="page">
                <wp:posOffset>9930130</wp:posOffset>
              </wp:positionV>
              <wp:extent cx="171450" cy="139700"/>
              <wp:effectExtent l="0" t="0" r="0" b="0"/>
              <wp:wrapNone/>
              <wp:docPr id="24" name="文本框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71450" cy="139700"/>
                      </a:xfrm>
                      <a:prstGeom prst="rect">
                        <a:avLst/>
                      </a:prstGeom>
                      <a:noFill/>
                      <a:ln>
                        <a:noFill/>
                      </a:ln>
                    </wps:spPr>
                    <wps:txbx>
                      <w:txbxContent>
                        <w:p w14:paraId="1A7BC56A" w14:textId="77777777" w:rsidR="00BE6B13" w:rsidRDefault="00BE6B13">
                          <w:pPr>
                            <w:spacing w:line="204" w:lineRule="exact"/>
                            <w:ind w:left="40"/>
                            <w:rPr>
                              <w:rFonts w:ascii="Times New Roman" w:eastAsia="Times New Roman" w:hAnsi="Times New Roman" w:cs="Times New Roman"/>
                              <w:sz w:val="18"/>
                              <w:szCs w:val="18"/>
                            </w:rPr>
                          </w:pPr>
                          <w:r>
                            <w:t>II</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1F9005" id="_x0000_t202" coordsize="21600,21600" o:spt="202" path="m,l,21600r21600,l21600,xe">
              <v:stroke joinstyle="miter"/>
              <v:path gradientshapeok="t" o:connecttype="rect"/>
            </v:shapetype>
            <v:shape id="文本框 24" o:spid="_x0000_s1029" type="#_x0000_t202" style="position:absolute;margin-left:290.85pt;margin-top:781.9pt;width:13.5pt;height:11pt;z-index:-251661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" filled="f" stroked="f">
              <v:textbox inset="0,0,0,0">
                <w:txbxContent>
                  <w:p w14:paraId="1A7BC56A" w14:textId="77777777" w:rsidR="00BE6B13" w:rsidRDefault="00BE6B13">
                    <w:pPr>
                      <w:spacing w:line="204" w:lineRule="exact"/>
                      <w:ind w:left="40"/>
                      <w:rPr>
                        <w:rFonts w:ascii="Times New Roman" w:eastAsia="Times New Roman" w:hAnsi="Times New Roman" w:cs="Times New Roman"/>
                        <w:sz w:val="18"/>
                        <w:szCs w:val="18"/>
                      </w:rPr>
                    </w:pPr>
                    <w:r>
                      <w:t>II</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32DE7" w14:textId="2F91A4F6" w:rsidR="00BE6B13" w:rsidRDefault="005D1AE8">
    <w:pPr>
      <w:spacing w:line="200" w:lineRule="exact"/>
      <w:rPr>
        <w:sz w:val="20"/>
        <w:szCs w:val="20"/>
      </w:rPr>
    </w:pPr>
    <w:r>
      <w:rPr>
        <w:noProof/>
      </w:rPr>
      <mc:AlternateContent>
        <mc:Choice Requires="wps">
          <w:drawing>
            <wp:anchor distT="0" distB="0" distL="114300" distR="114300" simplePos="0" relativeHeight="251655680" behindDoc="1" locked="0" layoutInCell="1" allowOverlap="1" wp14:anchorId="77349D8D" wp14:editId="6D92B0B3">
              <wp:simplePos x="0" y="0"/>
              <wp:positionH relativeFrom="page">
                <wp:posOffset>3726180</wp:posOffset>
              </wp:positionH>
              <wp:positionV relativeFrom="page">
                <wp:posOffset>9930130</wp:posOffset>
              </wp:positionV>
              <wp:extent cx="107950" cy="139700"/>
              <wp:effectExtent l="0" t="0" r="0" b="0"/>
              <wp:wrapNone/>
              <wp:docPr id="22" name="文本框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950" cy="139700"/>
                      </a:xfrm>
                      <a:prstGeom prst="rect">
                        <a:avLst/>
                      </a:prstGeom>
                      <a:noFill/>
                      <a:ln>
                        <a:noFill/>
                      </a:ln>
                    </wps:spPr>
                    <wps:txbx>
                      <w:txbxContent>
                        <w:p w14:paraId="5454684A"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7349D8D" id="_x0000_t202" coordsize="21600,21600" o:spt="202" path="m,l,21600r21600,l21600,xe">
              <v:stroke joinstyle="miter"/>
              <v:path gradientshapeok="t" o:connecttype="rect"/>
            </v:shapetype>
            <v:shape id="文本框 22" o:spid="_x0000_s1031" type="#_x0000_t202" style="position:absolute;margin-left:293.4pt;margin-top:781.9pt;width:8.5pt;height:11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" filled="f" stroked="f">
              <v:textbox inset="0,0,0,0">
                <w:txbxContent>
                  <w:p w14:paraId="5454684A"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6FB05" w14:textId="7BA33B3C" w:rsidR="00BE6B13" w:rsidRDefault="005D1AE8">
    <w:pPr>
      <w:spacing w:line="200" w:lineRule="exact"/>
      <w:rPr>
        <w:sz w:val="20"/>
        <w:szCs w:val="20"/>
      </w:rPr>
    </w:pPr>
    <w:r>
      <w:rPr>
        <w:noProof/>
      </w:rPr>
      <mc:AlternateContent>
        <mc:Choice Requires="wps">
          <w:drawing>
            <wp:anchor distT="0" distB="0" distL="114300" distR="114300" simplePos="0" relativeHeight="251656704" behindDoc="1" locked="0" layoutInCell="1" allowOverlap="1" wp14:anchorId="169977B3" wp14:editId="3798CAA7">
              <wp:simplePos x="0" y="0"/>
              <wp:positionH relativeFrom="page">
                <wp:posOffset>3726180</wp:posOffset>
              </wp:positionH>
              <wp:positionV relativeFrom="page">
                <wp:posOffset>9930130</wp:posOffset>
              </wp:positionV>
              <wp:extent cx="107950" cy="139700"/>
              <wp:effectExtent l="0" t="0" r="0" b="0"/>
              <wp:wrapNone/>
              <wp:docPr id="20" name="文本框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7950" cy="139700"/>
                      </a:xfrm>
                      <a:prstGeom prst="rect">
                        <a:avLst/>
                      </a:prstGeom>
                      <a:noFill/>
                      <a:ln>
                        <a:noFill/>
                      </a:ln>
                    </wps:spPr>
                    <wps:txbx>
                      <w:txbxContent>
                        <w:p w14:paraId="393D4A3D"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9</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69977B3" id="_x0000_t202" coordsize="21600,21600" o:spt="202" path="m,l,21600r21600,l21600,xe">
              <v:stroke joinstyle="miter"/>
              <v:path gradientshapeok="t" o:connecttype="rect"/>
            </v:shapetype>
            <v:shape id="文本框 20" o:spid="_x0000_s1033" type="#_x0000_t202" style="position:absolute;margin-left:293.4pt;margin-top:781.9pt;width:8.5pt;height:11pt;z-index:-2516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" filled="f" stroked="f">
              <v:textbox inset="0,0,0,0">
                <w:txbxContent>
                  <w:p w14:paraId="393D4A3D"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9</w:t>
                    </w:r>
                    <w:r>
                      <w:fldChar w:fldCharType="end"/>
                    </w:r>
                  </w:p>
                </w:txbxContent>
              </v:textbox>
              <w10:wrap anchorx="page" anchory="page"/>
            </v:shape>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12EA2B" w14:textId="62F32FE8" w:rsidR="00BE6B13" w:rsidRDefault="005D1AE8">
    <w:pPr>
      <w:spacing w:line="200" w:lineRule="exact"/>
      <w:rPr>
        <w:sz w:val="20"/>
        <w:szCs w:val="20"/>
      </w:rPr>
    </w:pPr>
    <w:r>
      <w:rPr>
        <w:noProof/>
      </w:rPr>
      <mc:AlternateContent>
        <mc:Choice Requires="wps">
          <w:drawing>
            <wp:anchor distT="0" distB="0" distL="114300" distR="114300" simplePos="0" relativeHeight="251657728" behindDoc="1" locked="0" layoutInCell="1" allowOverlap="1" wp14:anchorId="2DE6BEF0" wp14:editId="73D58F9B">
              <wp:simplePos x="0" y="0"/>
              <wp:positionH relativeFrom="page">
                <wp:posOffset>3697605</wp:posOffset>
              </wp:positionH>
              <wp:positionV relativeFrom="page">
                <wp:posOffset>9930130</wp:posOffset>
              </wp:positionV>
              <wp:extent cx="165100" cy="139700"/>
              <wp:effectExtent l="0" t="0" r="0" b="0"/>
              <wp:wrapNone/>
              <wp:docPr id="18" name="文本框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65100" cy="139700"/>
                      </a:xfrm>
                      <a:prstGeom prst="rect">
                        <a:avLst/>
                      </a:prstGeom>
                      <a:noFill/>
                      <a:ln>
                        <a:noFill/>
                      </a:ln>
                    </wps:spPr>
                    <wps:txbx>
                      <w:txbxContent>
                        <w:p w14:paraId="592D5921"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18</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E6BEF0" id="_x0000_t202" coordsize="21600,21600" o:spt="202" path="m,l,21600r21600,l21600,xe">
              <v:stroke joinstyle="miter"/>
              <v:path gradientshapeok="t" o:connecttype="rect"/>
            </v:shapetype>
            <v:shape id="文本框 18" o:spid="_x0000_s1035" type="#_x0000_t202" style="position:absolute;margin-left:291.15pt;margin-top:781.9pt;width:13pt;height:11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" filled="f" stroked="f">
              <v:textbox inset="0,0,0,0">
                <w:txbxContent>
                  <w:p w14:paraId="592D5921" w14:textId="77777777" w:rsidR="00BE6B13" w:rsidRDefault="000214F7">
                    <w:pPr>
                      <w:spacing w:line="204" w:lineRule="exact"/>
                      <w:ind w:left="40"/>
                      <w:rPr>
                        <w:rFonts w:ascii="Times New Roman" w:eastAsia="Times New Roman" w:hAnsi="Times New Roman" w:cs="Times New Roman"/>
                        <w:sz w:val="18"/>
                        <w:szCs w:val="18"/>
                      </w:rPr>
                    </w:pPr>
                    <w:r>
                      <w:fldChar w:fldCharType="begin"/>
                    </w:r>
                    <w:r w:rsidR="00BE6B13">
                      <w:rPr>
                        <w:rFonts w:ascii="Times New Roman" w:eastAsia="Times New Roman" w:hAnsi="Times New Roman" w:cs="Times New Roman"/>
                        <w:sz w:val="18"/>
                        <w:szCs w:val="18"/>
                      </w:rPr>
                      <w:instrText xml:space="preserve"> PAGE </w:instrText>
                    </w:r>
                    <w:r>
                      <w:fldChar w:fldCharType="separate"/>
                    </w:r>
                    <w:r w:rsidR="00941DEC">
                      <w:rPr>
                        <w:rFonts w:ascii="Times New Roman" w:eastAsia="Times New Roman" w:hAnsi="Times New Roman" w:cs="Times New Roman"/>
                        <w:noProof/>
                        <w:sz w:val="18"/>
                        <w:szCs w:val="18"/>
                      </w:rPr>
                      <w:t>18</w:t>
                    </w:r>
                    <w: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70FCB9" w14:textId="77777777" w:rsidR="004F7E5A" w:rsidRDefault="004F7E5A">
      <w:r>
        <w:separator/>
      </w:r>
    </w:p>
  </w:footnote>
  <w:footnote w:type="continuationSeparator" w:id="0">
    <w:p w14:paraId="1B09A4EA" w14:textId="77777777" w:rsidR="004F7E5A" w:rsidRDefault="004F7E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CDA61" w14:textId="256773AC" w:rsidR="00BE6B13" w:rsidRDefault="00960146">
    <w:pPr>
      <w:spacing w:line="200" w:lineRule="exact"/>
      <w:rPr>
        <w:sz w:val="20"/>
        <w:szCs w:val="20"/>
      </w:rPr>
    </w:pPr>
    <w:r>
      <w:rPr>
        <w:noProof/>
      </w:rPr>
      <mc:AlternateContent>
        <mc:Choice Requires="wps">
          <w:drawing>
            <wp:anchor distT="0" distB="0" distL="114300" distR="114300" simplePos="0" relativeHeight="251651584" behindDoc="1" locked="0" layoutInCell="1" allowOverlap="1" wp14:anchorId="2D2290D7" wp14:editId="71E9C3F4">
              <wp:simplePos x="0" y="0"/>
              <wp:positionH relativeFrom="page">
                <wp:posOffset>6308203</wp:posOffset>
              </wp:positionH>
              <wp:positionV relativeFrom="page">
                <wp:posOffset>549797</wp:posOffset>
              </wp:positionV>
              <wp:extent cx="527861" cy="144684"/>
              <wp:effectExtent l="0" t="0" r="5715" b="8255"/>
              <wp:wrapNone/>
              <wp:docPr id="27" name="文本框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527861" cy="144684"/>
                      </a:xfrm>
                      <a:prstGeom prst="rect">
                        <a:avLst/>
                      </a:prstGeom>
                      <a:noFill/>
                      <a:ln>
                        <a:noFill/>
                      </a:ln>
                    </wps:spPr>
                    <wps:txbx>
                      <w:txbxContent>
                        <w:p w14:paraId="633D298E" w14:textId="40F49C7D" w:rsidR="00BE6B13" w:rsidRDefault="00960146" w:rsidP="00915575">
                          <w:pPr>
                            <w:spacing w:line="204" w:lineRule="exact"/>
                            <w:ind w:left="20"/>
                            <w:jc w:val="center"/>
                            <w:rPr>
                              <w:rFonts w:ascii="Times New Roman" w:eastAsia="Times New Roman" w:hAnsi="Times New Roman" w:cs="Times New Roman"/>
                              <w:sz w:val="18"/>
                              <w:szCs w:val="18"/>
                            </w:rPr>
                          </w:pPr>
                          <w:r w:rsidRPr="00960146">
                            <w:rPr>
                              <w:rFonts w:ascii="宋体" w:eastAsia="宋体" w:hAnsi="宋体" w:cs="宋体"/>
                              <w:spacing w:val="-2"/>
                              <w:sz w:val="18"/>
                              <w:szCs w:val="18"/>
                              <w:lang w:eastAsia="zh-CN"/>
                            </w:rPr>
                            <w:t>Abstract</w:t>
                          </w:r>
                          <w:r w:rsidR="00BE6B13">
                            <w:rPr>
                              <w:rFonts w:ascii="宋体" w:eastAsia="宋体" w:hAnsi="宋体" w:cs="宋体" w:hint="eastAsia"/>
                              <w:spacing w:val="-2"/>
                              <w:sz w:val="18"/>
                              <w:szCs w:val="18"/>
                              <w:lang w:eastAsia="zh-CN"/>
                            </w:rPr>
                            <w:t>摘要</w:t>
                          </w:r>
                          <w:proofErr w:type="spellStart"/>
                          <w:r w:rsidR="00BE6B13">
                            <w:rPr>
                              <w:rFonts w:ascii="Times New Roman" w:eastAsia="Times New Roman" w:hAnsi="Times New Roman" w:cs="Times New Roman"/>
                              <w:spacing w:val="-2"/>
                              <w:sz w:val="18"/>
                              <w:szCs w:val="18"/>
                            </w:rPr>
                            <w:t>b</w:t>
                          </w:r>
                          <w:r w:rsidR="00BE6B13">
                            <w:rPr>
                              <w:rFonts w:ascii="Times New Roman" w:eastAsia="Times New Roman" w:hAnsi="Times New Roman" w:cs="Times New Roman"/>
                              <w:spacing w:val="-1"/>
                              <w:sz w:val="18"/>
                              <w:szCs w:val="18"/>
                            </w:rPr>
                            <w:t>s</w:t>
                          </w:r>
                          <w:r w:rsidR="00BE6B13">
                            <w:rPr>
                              <w:rFonts w:ascii="Times New Roman" w:eastAsia="Times New Roman" w:hAnsi="Times New Roman" w:cs="Times New Roman"/>
                              <w:sz w:val="18"/>
                              <w:szCs w:val="18"/>
                            </w:rPr>
                            <w:t>tract</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D2290D7" id="_x0000_t202" coordsize="21600,21600" o:spt="202" path="m,l,21600r21600,l21600,xe">
              <v:stroke joinstyle="miter"/>
              <v:path gradientshapeok="t" o:connecttype="rect"/>
            </v:shapetype>
            <v:shape id="文本框 27" o:spid="_x0000_s1026" type="#_x0000_t202" style="position:absolute;margin-left:496.7pt;margin-top:43.3pt;width:41.55pt;height:11.4pt;z-index:-2516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" filled="f" stroked="f">
              <v:textbox inset="0,0,0,0">
                <w:txbxContent>
                  <w:p w14:paraId="633D298E" w14:textId="40F49C7D" w:rsidR="00BE6B13" w:rsidRDefault="00960146" w:rsidP="00915575">
                    <w:pPr>
                      <w:spacing w:line="204" w:lineRule="exact"/>
                      <w:ind w:left="20"/>
                      <w:jc w:val="center"/>
                      <w:rPr>
                        <w:rFonts w:ascii="Times New Roman" w:eastAsia="Times New Roman" w:hAnsi="Times New Roman" w:cs="Times New Roman"/>
                        <w:sz w:val="18"/>
                        <w:szCs w:val="18"/>
                      </w:rPr>
                    </w:pPr>
                    <w:r w:rsidRPr="00960146">
                      <w:rPr>
                        <w:rFonts w:ascii="宋体" w:eastAsia="宋体" w:hAnsi="宋体" w:cs="宋体"/>
                        <w:spacing w:val="-2"/>
                        <w:sz w:val="18"/>
                        <w:szCs w:val="18"/>
                        <w:lang w:eastAsia="zh-CN"/>
                      </w:rPr>
                      <w:t>Abstract</w:t>
                    </w:r>
                    <w:r w:rsidR="00BE6B13">
                      <w:rPr>
                        <w:rFonts w:ascii="宋体" w:eastAsia="宋体" w:hAnsi="宋体" w:cs="宋体" w:hint="eastAsia"/>
                        <w:spacing w:val="-2"/>
                        <w:sz w:val="18"/>
                        <w:szCs w:val="18"/>
                        <w:lang w:eastAsia="zh-CN"/>
                      </w:rPr>
                      <w:t>摘要</w:t>
                    </w:r>
                    <w:proofErr w:type="spellStart"/>
                    <w:r w:rsidR="00BE6B13">
                      <w:rPr>
                        <w:rFonts w:ascii="Times New Roman" w:eastAsia="Times New Roman" w:hAnsi="Times New Roman" w:cs="Times New Roman"/>
                        <w:spacing w:val="-2"/>
                        <w:sz w:val="18"/>
                        <w:szCs w:val="18"/>
                      </w:rPr>
                      <w:t>b</w:t>
                    </w:r>
                    <w:r w:rsidR="00BE6B13">
                      <w:rPr>
                        <w:rFonts w:ascii="Times New Roman" w:eastAsia="Times New Roman" w:hAnsi="Times New Roman" w:cs="Times New Roman"/>
                        <w:spacing w:val="-1"/>
                        <w:sz w:val="18"/>
                        <w:szCs w:val="18"/>
                      </w:rPr>
                      <w:t>s</w:t>
                    </w:r>
                    <w:r w:rsidR="00BE6B13">
                      <w:rPr>
                        <w:rFonts w:ascii="Times New Roman" w:eastAsia="Times New Roman" w:hAnsi="Times New Roman" w:cs="Times New Roman"/>
                        <w:sz w:val="18"/>
                        <w:szCs w:val="18"/>
                      </w:rPr>
                      <w:t>tract</w:t>
                    </w:r>
                    <w:proofErr w:type="spellEnd"/>
                  </w:p>
                </w:txbxContent>
              </v:textbox>
              <w10:wrap anchorx="page" anchory="page"/>
            </v:shape>
          </w:pict>
        </mc:Fallback>
      </mc:AlternateContent>
    </w:r>
    <w:r w:rsidR="005D1AE8">
      <w:rPr>
        <w:noProof/>
      </w:rPr>
      <mc:AlternateContent>
        <mc:Choice Requires="wpg">
          <w:drawing>
            <wp:anchor distT="0" distB="0" distL="114300" distR="114300" simplePos="0" relativeHeight="251650560" behindDoc="1" locked="0" layoutInCell="1" allowOverlap="1" wp14:anchorId="667B8ECF" wp14:editId="66ACDF07">
              <wp:simplePos x="0" y="0"/>
              <wp:positionH relativeFrom="page">
                <wp:posOffset>701040</wp:posOffset>
              </wp:positionH>
              <wp:positionV relativeFrom="page">
                <wp:posOffset>693420</wp:posOffset>
              </wp:positionV>
              <wp:extent cx="6158230" cy="1270"/>
              <wp:effectExtent l="0" t="0" r="0" b="0"/>
              <wp:wrapNone/>
              <wp:docPr id="28" name="组合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270"/>
                        <a:chOff x="1104" y="1092"/>
                        <a:chExt cx="9698" cy="2"/>
                      </a:xfrm>
                    </wpg:grpSpPr>
                    <wps:wsp>
                      <wps:cNvPr id="7135" name="Freeform 55"/>
                      <wps:cNvSpPr>
                        <a:spLocks/>
                      </wps:cNvSpPr>
                      <wps:spPr bwMode="auto">
                        <a:xfrm>
                          <a:off x="1104" y="1092"/>
                          <a:ext cx="9698" cy="2"/>
                        </a:xfrm>
                        <a:custGeom>
                          <a:avLst/>
                          <a:gdLst>
                            <a:gd name="T0" fmla="+- 0 1104 1104"/>
                            <a:gd name="T1" fmla="*/ T0 w 9698"/>
                            <a:gd name="T2" fmla="+- 0 10802 1104"/>
                            <a:gd name="T3" fmla="*/ T2 w 9698"/>
                          </a:gdLst>
                          <a:ahLst/>
                          <a:cxnLst>
                            <a:cxn ang="0">
                              <a:pos x="T1" y="0"/>
                            </a:cxn>
                            <a:cxn ang="0">
                              <a:pos x="T3" y="0"/>
                            </a:cxn>
                          </a:cxnLst>
                          <a:rect l="0" t="0" r="r" b="b"/>
                          <a:pathLst>
                            <a:path w="9698">
                              <a:moveTo>
                                <a:pt x="0" y="0"/>
                              </a:moveTo>
                              <a:lnTo>
                                <a:pt x="9698" y="0"/>
                              </a:lnTo>
                            </a:path>
                          </a:pathLst>
                        </a:custGeom>
                        <a:noFill/>
                        <a:ln w="1041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2AA82152" id="组合 28" o:spid="_x0000_s1026" style="position:absolute;left:0;text-align:left;margin-left:55.2pt;margin-top:54.6pt;width:484.9pt;height:.1pt;z-index:-251665920;mso-position-horizontal-relative:page;mso-position-vertical-relative:page" coordorigin="1104,1092" coordsize="9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">
              <v:shape id="Freeform 55" o:spid="_x0000_s1027" style="position:absolute;left:1104;top:1092;width:9698;height:2;visibility:visible;mso-wrap-style:square;v-text-anchor:top" coordsize="9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" path="m,l9698,e" filled="f" strokeweight=".82pt">
                <v:path arrowok="t" o:connecttype="custom" o:connectlocs="0,0;9698,0" o:connectangles="0,0"/>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B60A3" w14:textId="4A5B9711" w:rsidR="00BE6B13" w:rsidRDefault="005D1AE8">
    <w:pPr>
      <w:spacing w:line="200" w:lineRule="exact"/>
      <w:rPr>
        <w:sz w:val="20"/>
        <w:szCs w:val="20"/>
      </w:rPr>
    </w:pPr>
    <w:r>
      <w:rPr>
        <w:noProof/>
      </w:rPr>
      <mc:AlternateContent>
        <mc:Choice Requires="wps">
          <w:drawing>
            <wp:anchor distT="0" distB="0" distL="114300" distR="114300" simplePos="0" relativeHeight="251653632" behindDoc="1" locked="0" layoutInCell="1" allowOverlap="1" wp14:anchorId="0ACC492A" wp14:editId="79A089EC">
              <wp:simplePos x="0" y="0"/>
              <wp:positionH relativeFrom="page">
                <wp:posOffset>5573210</wp:posOffset>
              </wp:positionH>
              <wp:positionV relativeFrom="topMargin">
                <wp:align>bottom</wp:align>
              </wp:positionV>
              <wp:extent cx="1272572" cy="98385"/>
              <wp:effectExtent l="0" t="0" r="3810" b="16510"/>
              <wp:wrapNone/>
              <wp:docPr id="25" name="文本框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272572" cy="98385"/>
                      </a:xfrm>
                      <a:prstGeom prst="rect">
                        <a:avLst/>
                      </a:prstGeom>
                      <a:noFill/>
                      <a:ln>
                        <a:noFill/>
                      </a:ln>
                    </wps:spPr>
                    <wps:txbx>
                      <w:txbxContent>
                        <w:p w14:paraId="3C74807C" w14:textId="50781507" w:rsidR="00BE6B13" w:rsidRPr="00007D36" w:rsidRDefault="00EC0D96">
                          <w:pPr>
                            <w:spacing w:line="200" w:lineRule="exact"/>
                            <w:ind w:left="20"/>
                            <w:rPr>
                              <w:rFonts w:ascii="宋体" w:eastAsia="PMingLiU" w:hAnsi="宋体" w:cs="宋体"/>
                              <w:sz w:val="18"/>
                              <w:szCs w:val="18"/>
                              <w:lang w:eastAsia="zh-TW"/>
                            </w:rPr>
                          </w:pPr>
                          <w:r w:rsidRPr="00EC0D96">
                            <w:rPr>
                              <w:rFonts w:ascii="宋体" w:eastAsia="宋体" w:hAnsi="宋体" w:cs="宋体"/>
                              <w:sz w:val="18"/>
                              <w:szCs w:val="18"/>
                            </w:rPr>
                            <w:t xml:space="preserve">Table of </w:t>
                          </w:r>
                          <w:proofErr w:type="spellStart"/>
                          <w:r w:rsidRPr="00EC0D96">
                            <w:rPr>
                              <w:rFonts w:ascii="宋体" w:eastAsia="宋体" w:hAnsi="宋体" w:cs="宋体"/>
                              <w:sz w:val="18"/>
                              <w:szCs w:val="18"/>
                            </w:rPr>
                            <w:t>Contents</w:t>
                          </w:r>
                          <w:r w:rsidR="00BE6B13">
                            <w:rPr>
                              <w:rFonts w:ascii="宋体" w:eastAsia="宋体" w:hAnsi="宋体" w:cs="宋体"/>
                              <w:sz w:val="18"/>
                              <w:szCs w:val="18"/>
                            </w:rPr>
                            <w:t>目录</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ACC492A" id="_x0000_t202" coordsize="21600,21600" o:spt="202" path="m,l,21600r21600,l21600,xe">
              <v:stroke joinstyle="miter"/>
              <v:path gradientshapeok="t" o:connecttype="rect"/>
            </v:shapetype>
            <v:shape id="文本框 25" o:spid="_x0000_s1028" type="#_x0000_t202" style="position:absolute;margin-left:438.85pt;margin-top:0;width:100.2pt;height:7.75pt;z-index:-251662848;visibility:visible;mso-wrap-style:square;mso-width-percent:0;mso-height-percent:0;mso-wrap-distance-left:9pt;mso-wrap-distance-top:0;mso-wrap-distance-right:9pt;mso-wrap-distance-bottom:0;mso-position-horizontal:absolute;mso-position-horizontal-relative:page;mso-position-vertical:bottom;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" filled="f" stroked="f">
              <v:textbox inset="0,0,0,0">
                <w:txbxContent>
                  <w:p w14:paraId="3C74807C" w14:textId="50781507" w:rsidR="00BE6B13" w:rsidRPr="00007D36" w:rsidRDefault="00EC0D96">
                    <w:pPr>
                      <w:spacing w:line="200" w:lineRule="exact"/>
                      <w:ind w:left="20"/>
                      <w:rPr>
                        <w:rFonts w:ascii="宋体" w:eastAsia="PMingLiU" w:hAnsi="宋体" w:cs="宋体"/>
                        <w:sz w:val="18"/>
                        <w:szCs w:val="18"/>
                        <w:lang w:eastAsia="zh-TW"/>
                      </w:rPr>
                    </w:pPr>
                    <w:r w:rsidRPr="00EC0D96">
                      <w:rPr>
                        <w:rFonts w:ascii="宋体" w:eastAsia="宋体" w:hAnsi="宋体" w:cs="宋体"/>
                        <w:sz w:val="18"/>
                        <w:szCs w:val="18"/>
                      </w:rPr>
                      <w:t xml:space="preserve">Table of </w:t>
                    </w:r>
                    <w:proofErr w:type="spellStart"/>
                    <w:r w:rsidRPr="00EC0D96">
                      <w:rPr>
                        <w:rFonts w:ascii="宋体" w:eastAsia="宋体" w:hAnsi="宋体" w:cs="宋体"/>
                        <w:sz w:val="18"/>
                        <w:szCs w:val="18"/>
                      </w:rPr>
                      <w:t>Contents</w:t>
                    </w:r>
                    <w:r w:rsidR="00BE6B13">
                      <w:rPr>
                        <w:rFonts w:ascii="宋体" w:eastAsia="宋体" w:hAnsi="宋体" w:cs="宋体"/>
                        <w:sz w:val="18"/>
                        <w:szCs w:val="18"/>
                      </w:rPr>
                      <w:t>目录</w:t>
                    </w:r>
                    <w:proofErr w:type="spellEnd"/>
                  </w:p>
                </w:txbxContent>
              </v:textbox>
              <w10:wrap anchorx="page" anchory="margin"/>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DE2F0D" w14:textId="66BF83F0" w:rsidR="00BE6B13" w:rsidRDefault="005D1AE8">
    <w:pPr>
      <w:spacing w:line="200" w:lineRule="exact"/>
      <w:rPr>
        <w:sz w:val="20"/>
        <w:szCs w:val="20"/>
      </w:rPr>
    </w:pPr>
    <w:r>
      <w:rPr>
        <w:noProof/>
      </w:rPr>
      <mc:AlternateContent>
        <mc:Choice Requires="wps">
          <w:drawing>
            <wp:anchor distT="0" distB="0" distL="114300" distR="114300" simplePos="0" relativeHeight="251660800" behindDoc="1" locked="0" layoutInCell="1" allowOverlap="1" wp14:anchorId="07E4FFC3" wp14:editId="3639E97F">
              <wp:simplePos x="0" y="0"/>
              <wp:positionH relativeFrom="page">
                <wp:posOffset>6168390</wp:posOffset>
              </wp:positionH>
              <wp:positionV relativeFrom="topMargin">
                <wp:posOffset>548640</wp:posOffset>
              </wp:positionV>
              <wp:extent cx="675005" cy="126365"/>
              <wp:effectExtent l="0" t="0" r="0" b="0"/>
              <wp:wrapNone/>
              <wp:docPr id="23" name="文本框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675005" cy="126365"/>
                      </a:xfrm>
                      <a:prstGeom prst="rect">
                        <a:avLst/>
                      </a:prstGeom>
                      <a:noFill/>
                      <a:ln>
                        <a:noFill/>
                      </a:ln>
                    </wps:spPr>
                    <wps:txbx>
                      <w:txbxContent>
                        <w:p w14:paraId="5BA18894" w14:textId="77777777" w:rsidR="00BE6B13" w:rsidRPr="00007D36" w:rsidRDefault="00BE6B13" w:rsidP="00007D36">
                          <w:pPr>
                            <w:spacing w:line="200" w:lineRule="exact"/>
                            <w:rPr>
                              <w:rFonts w:ascii="宋体" w:eastAsia="PMingLiU" w:hAnsi="宋体" w:cs="宋体"/>
                              <w:sz w:val="18"/>
                              <w:szCs w:val="18"/>
                              <w:lang w:eastAsia="zh-TW"/>
                            </w:rPr>
                          </w:pPr>
                          <w:proofErr w:type="spellStart"/>
                          <w:r>
                            <w:rPr>
                              <w:rFonts w:ascii="宋体" w:eastAsia="宋体" w:hAnsi="宋体" w:cs="宋体"/>
                              <w:sz w:val="18"/>
                              <w:szCs w:val="18"/>
                            </w:rPr>
                            <w:t>第一章绪论</w:t>
                          </w:r>
                          <w:proofErr w:type="spellEnd"/>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7E4FFC3" id="_x0000_t202" coordsize="21600,21600" o:spt="202" path="m,l,21600r21600,l21600,xe">
              <v:stroke joinstyle="miter"/>
              <v:path gradientshapeok="t" o:connecttype="rect"/>
            </v:shapetype>
            <v:shape id="文本框 23" o:spid="_x0000_s1030" type="#_x0000_t202" style="position:absolute;margin-left:485.7pt;margin-top:43.2pt;width:53.15pt;height:9.9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" filled="f" stroked="f">
              <v:textbox inset="0,0,0,0">
                <w:txbxContent>
                  <w:p w14:paraId="5BA18894" w14:textId="77777777" w:rsidR="00BE6B13" w:rsidRPr="00007D36" w:rsidRDefault="00BE6B13" w:rsidP="00007D36">
                    <w:pPr>
                      <w:spacing w:line="200" w:lineRule="exact"/>
                      <w:rPr>
                        <w:rFonts w:ascii="宋体" w:eastAsia="PMingLiU" w:hAnsi="宋体" w:cs="宋体"/>
                        <w:sz w:val="18"/>
                        <w:szCs w:val="18"/>
                        <w:lang w:eastAsia="zh-TW"/>
                      </w:rPr>
                    </w:pPr>
                    <w:proofErr w:type="spellStart"/>
                    <w:r>
                      <w:rPr>
                        <w:rFonts w:ascii="宋体" w:eastAsia="宋体" w:hAnsi="宋体" w:cs="宋体"/>
                        <w:sz w:val="18"/>
                        <w:szCs w:val="18"/>
                      </w:rPr>
                      <w:t>第一章绪论</w:t>
                    </w:r>
                    <w:proofErr w:type="spellEnd"/>
                  </w:p>
                </w:txbxContent>
              </v:textbox>
              <w10:wrap anchorx="page" anchory="margin"/>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F131B6" w14:textId="0340F5B7" w:rsidR="00BE6B13" w:rsidRDefault="005D1AE8">
    <w:pPr>
      <w:spacing w:line="200" w:lineRule="exact"/>
      <w:rPr>
        <w:sz w:val="20"/>
        <w:szCs w:val="20"/>
      </w:rPr>
    </w:pPr>
    <w:r>
      <w:rPr>
        <w:noProof/>
      </w:rPr>
      <mc:AlternateContent>
        <mc:Choice Requires="wps">
          <w:drawing>
            <wp:anchor distT="0" distB="0" distL="114300" distR="114300" simplePos="0" relativeHeight="251661824" behindDoc="1" locked="0" layoutInCell="1" allowOverlap="1" wp14:anchorId="388D0F87" wp14:editId="6CF4B7ED">
              <wp:simplePos x="0" y="0"/>
              <wp:positionH relativeFrom="page">
                <wp:posOffset>5029200</wp:posOffset>
              </wp:positionH>
              <wp:positionV relativeFrom="topMargin">
                <wp:posOffset>476250</wp:posOffset>
              </wp:positionV>
              <wp:extent cx="1876425" cy="165100"/>
              <wp:effectExtent l="0" t="0" r="0" b="0"/>
              <wp:wrapNone/>
              <wp:docPr id="21" name="文本框 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76425" cy="165100"/>
                      </a:xfrm>
                      <a:prstGeom prst="rect">
                        <a:avLst/>
                      </a:prstGeom>
                      <a:noFill/>
                      <a:ln>
                        <a:noFill/>
                      </a:ln>
                    </wps:spPr>
                    <wps:txbx>
                      <w:txbxContent>
                        <w:p w14:paraId="23AFF308" w14:textId="77777777" w:rsidR="00BE6B13" w:rsidRPr="00007D36" w:rsidRDefault="00BE6B13" w:rsidP="00F25735">
                          <w:pPr>
                            <w:spacing w:line="200" w:lineRule="exact"/>
                            <w:jc w:val="right"/>
                            <w:rPr>
                              <w:rFonts w:ascii="宋体" w:eastAsia="PMingLiU" w:hAnsi="宋体" w:cs="宋体"/>
                              <w:sz w:val="18"/>
                              <w:szCs w:val="18"/>
                              <w:lang w:eastAsia="zh-TW"/>
                            </w:rPr>
                          </w:pPr>
                          <w:r>
                            <w:rPr>
                              <w:rFonts w:ascii="宋体" w:eastAsia="PMingLiU" w:hAnsi="宋体" w:cs="宋体" w:hint="eastAsia"/>
                              <w:sz w:val="18"/>
                              <w:szCs w:val="18"/>
                              <w:lang w:eastAsia="zh-TW"/>
                            </w:rPr>
                            <w:t>第二</w:t>
                          </w:r>
                          <w:r w:rsidRPr="00634BAD">
                            <w:rPr>
                              <w:rFonts w:ascii="宋体" w:eastAsia="PMingLiU" w:hAnsi="宋体" w:cs="宋体" w:hint="eastAsia"/>
                              <w:sz w:val="18"/>
                              <w:szCs w:val="18"/>
                              <w:lang w:eastAsia="zh-TW"/>
                            </w:rPr>
                            <w:t>章</w:t>
                          </w:r>
                          <w:r>
                            <w:rPr>
                              <w:rFonts w:ascii="宋体" w:eastAsia="PMingLiU" w:hAnsi="宋体" w:cs="宋体" w:hint="eastAsia"/>
                              <w:sz w:val="18"/>
                              <w:szCs w:val="18"/>
                              <w:lang w:eastAsia="zh-TW"/>
                            </w:rPr>
                            <w:t>硬件与功能设计</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8D0F87" id="_x0000_t202" coordsize="21600,21600" o:spt="202" path="m,l,21600r21600,l21600,xe">
              <v:stroke joinstyle="miter"/>
              <v:path gradientshapeok="t" o:connecttype="rect"/>
            </v:shapetype>
            <v:shape id="文本框 21" o:spid="_x0000_s1032" type="#_x0000_t202" style="position:absolute;margin-left:396pt;margin-top:37.5pt;width:147.75pt;height:13pt;z-index:-251654656;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" filled="f" stroked="f">
              <v:textbox inset="0,0,0,0">
                <w:txbxContent>
                  <w:p w14:paraId="23AFF308" w14:textId="77777777" w:rsidR="00BE6B13" w:rsidRPr="00007D36" w:rsidRDefault="00BE6B13" w:rsidP="00F25735">
                    <w:pPr>
                      <w:spacing w:line="200" w:lineRule="exact"/>
                      <w:jc w:val="right"/>
                      <w:rPr>
                        <w:rFonts w:ascii="宋体" w:eastAsia="PMingLiU" w:hAnsi="宋体" w:cs="宋体"/>
                        <w:sz w:val="18"/>
                        <w:szCs w:val="18"/>
                        <w:lang w:eastAsia="zh-TW"/>
                      </w:rPr>
                    </w:pPr>
                    <w:r>
                      <w:rPr>
                        <w:rFonts w:ascii="宋体" w:eastAsia="PMingLiU" w:hAnsi="宋体" w:cs="宋体" w:hint="eastAsia"/>
                        <w:sz w:val="18"/>
                        <w:szCs w:val="18"/>
                        <w:lang w:eastAsia="zh-TW"/>
                      </w:rPr>
                      <w:t>第二</w:t>
                    </w:r>
                    <w:r w:rsidRPr="00634BAD">
                      <w:rPr>
                        <w:rFonts w:ascii="宋体" w:eastAsia="PMingLiU" w:hAnsi="宋体" w:cs="宋体" w:hint="eastAsia"/>
                        <w:sz w:val="18"/>
                        <w:szCs w:val="18"/>
                        <w:lang w:eastAsia="zh-TW"/>
                      </w:rPr>
                      <w:t>章</w:t>
                    </w:r>
                    <w:r>
                      <w:rPr>
                        <w:rFonts w:ascii="宋体" w:eastAsia="PMingLiU" w:hAnsi="宋体" w:cs="宋体" w:hint="eastAsia"/>
                        <w:sz w:val="18"/>
                        <w:szCs w:val="18"/>
                        <w:lang w:eastAsia="zh-TW"/>
                      </w:rPr>
                      <w:t>硬件与功能设计</w:t>
                    </w:r>
                  </w:p>
                </w:txbxContent>
              </v:textbox>
              <w10:wrap anchorx="page" anchory="margin"/>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AD033" w14:textId="535C7FA8" w:rsidR="00BE6B13" w:rsidRDefault="005D1AE8">
    <w:pPr>
      <w:spacing w:line="200" w:lineRule="exact"/>
      <w:rPr>
        <w:sz w:val="20"/>
        <w:szCs w:val="20"/>
      </w:rPr>
    </w:pPr>
    <w:r>
      <w:rPr>
        <w:noProof/>
      </w:rPr>
      <mc:AlternateContent>
        <mc:Choice Requires="wps">
          <w:drawing>
            <wp:anchor distT="0" distB="0" distL="114300" distR="114300" simplePos="0" relativeHeight="251662848" behindDoc="1" locked="0" layoutInCell="1" allowOverlap="1" wp14:anchorId="1891D6B6" wp14:editId="517367A8">
              <wp:simplePos x="0" y="0"/>
              <wp:positionH relativeFrom="page">
                <wp:posOffset>5029200</wp:posOffset>
              </wp:positionH>
              <wp:positionV relativeFrom="topMargin">
                <wp:posOffset>476250</wp:posOffset>
              </wp:positionV>
              <wp:extent cx="1876425" cy="165100"/>
              <wp:effectExtent l="0" t="0" r="0" b="0"/>
              <wp:wrapNone/>
              <wp:docPr id="19" name="文本框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876425" cy="165100"/>
                      </a:xfrm>
                      <a:prstGeom prst="rect">
                        <a:avLst/>
                      </a:prstGeom>
                      <a:noFill/>
                      <a:ln>
                        <a:noFill/>
                      </a:ln>
                    </wps:spPr>
                    <wps:txbx>
                      <w:txbxContent>
                        <w:p w14:paraId="1A9687A9" w14:textId="77777777" w:rsidR="00BE6B13" w:rsidRPr="00007D36" w:rsidRDefault="00BE6B13" w:rsidP="00F25735">
                          <w:pPr>
                            <w:spacing w:line="200" w:lineRule="exact"/>
                            <w:jc w:val="right"/>
                            <w:rPr>
                              <w:rFonts w:ascii="宋体" w:eastAsia="PMingLiU" w:hAnsi="宋体" w:cs="宋体"/>
                              <w:sz w:val="18"/>
                              <w:szCs w:val="18"/>
                              <w:lang w:eastAsia="zh-CN"/>
                            </w:rPr>
                          </w:pPr>
                          <w:r>
                            <w:rPr>
                              <w:rFonts w:ascii="宋体" w:eastAsia="PMingLiU" w:hAnsi="宋体" w:cs="宋体" w:hint="eastAsia"/>
                              <w:sz w:val="18"/>
                              <w:szCs w:val="18"/>
                              <w:lang w:eastAsia="zh-CN"/>
                            </w:rPr>
                            <w:t>第三</w:t>
                          </w:r>
                          <w:r w:rsidRPr="00634BAD">
                            <w:rPr>
                              <w:rFonts w:ascii="宋体" w:eastAsia="PMingLiU" w:hAnsi="宋体" w:cs="宋体" w:hint="eastAsia"/>
                              <w:sz w:val="18"/>
                              <w:szCs w:val="18"/>
                              <w:lang w:eastAsia="zh-CN"/>
                            </w:rPr>
                            <w:t>章</w:t>
                          </w:r>
                          <w:r>
                            <w:rPr>
                              <w:rFonts w:ascii="宋体" w:eastAsia="PMingLiU" w:hAnsi="宋体" w:cs="宋体" w:hint="eastAsia"/>
                              <w:sz w:val="18"/>
                              <w:szCs w:val="18"/>
                              <w:lang w:eastAsia="zh-CN"/>
                            </w:rPr>
                            <w:t>咳嗽音信号数据与模型开发</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891D6B6" id="_x0000_t202" coordsize="21600,21600" o:spt="202" path="m,l,21600r21600,l21600,xe">
              <v:stroke joinstyle="miter"/>
              <v:path gradientshapeok="t" o:connecttype="rect"/>
            </v:shapetype>
            <v:shape id="文本框 19" o:spid="_x0000_s1034" type="#_x0000_t202" style="position:absolute;margin-left:396pt;margin-top:37.5pt;width:147.75pt;height:13pt;z-index:-251653632;visibility:visible;mso-wrap-style:square;mso-width-percent:0;mso-height-percent:0;mso-wrap-distance-left:9pt;mso-wrap-distance-top:0;mso-wrap-distance-right:9pt;mso-wrap-distance-bottom:0;mso-position-horizontal:absolute;mso-position-horizontal-relative:page;mso-position-vertical:absolute;mso-position-vertical-relative:top-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" filled="f" stroked="f">
              <v:textbox inset="0,0,0,0">
                <w:txbxContent>
                  <w:p w14:paraId="1A9687A9" w14:textId="77777777" w:rsidR="00BE6B13" w:rsidRPr="00007D36" w:rsidRDefault="00BE6B13" w:rsidP="00F25735">
                    <w:pPr>
                      <w:spacing w:line="200" w:lineRule="exact"/>
                      <w:jc w:val="right"/>
                      <w:rPr>
                        <w:rFonts w:ascii="宋体" w:eastAsia="PMingLiU" w:hAnsi="宋体" w:cs="宋体"/>
                        <w:sz w:val="18"/>
                        <w:szCs w:val="18"/>
                        <w:lang w:eastAsia="zh-CN"/>
                      </w:rPr>
                    </w:pPr>
                    <w:r>
                      <w:rPr>
                        <w:rFonts w:ascii="宋体" w:eastAsia="PMingLiU" w:hAnsi="宋体" w:cs="宋体" w:hint="eastAsia"/>
                        <w:sz w:val="18"/>
                        <w:szCs w:val="18"/>
                        <w:lang w:eastAsia="zh-CN"/>
                      </w:rPr>
                      <w:t>第三</w:t>
                    </w:r>
                    <w:r w:rsidRPr="00634BAD">
                      <w:rPr>
                        <w:rFonts w:ascii="宋体" w:eastAsia="PMingLiU" w:hAnsi="宋体" w:cs="宋体" w:hint="eastAsia"/>
                        <w:sz w:val="18"/>
                        <w:szCs w:val="18"/>
                        <w:lang w:eastAsia="zh-CN"/>
                      </w:rPr>
                      <w:t>章</w:t>
                    </w:r>
                    <w:r>
                      <w:rPr>
                        <w:rFonts w:ascii="宋体" w:eastAsia="PMingLiU" w:hAnsi="宋体" w:cs="宋体" w:hint="eastAsia"/>
                        <w:sz w:val="18"/>
                        <w:szCs w:val="18"/>
                        <w:lang w:eastAsia="zh-CN"/>
                      </w:rPr>
                      <w:t>咳嗽音信号数据与模型开发</w:t>
                    </w:r>
                  </w:p>
                </w:txbxContent>
              </v:textbox>
              <w10:wrap anchorx="page" anchory="margin"/>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A9241" w14:textId="2CEF0A31" w:rsidR="00BE6B13" w:rsidRDefault="005D1AE8">
    <w:pPr>
      <w:spacing w:line="200" w:lineRule="exact"/>
      <w:rPr>
        <w:sz w:val="20"/>
        <w:szCs w:val="20"/>
      </w:rPr>
    </w:pPr>
    <w:r>
      <w:rPr>
        <w:noProof/>
      </w:rPr>
      <mc:AlternateContent>
        <mc:Choice Requires="wps">
          <w:drawing>
            <wp:anchor distT="0" distB="0" distL="114300" distR="114300" simplePos="0" relativeHeight="251659776" behindDoc="1" locked="0" layoutInCell="1" allowOverlap="1" wp14:anchorId="0837C738" wp14:editId="69B3AC8A">
              <wp:simplePos x="0" y="0"/>
              <wp:positionH relativeFrom="page">
                <wp:posOffset>5788660</wp:posOffset>
              </wp:positionH>
              <wp:positionV relativeFrom="page">
                <wp:posOffset>541655</wp:posOffset>
              </wp:positionV>
              <wp:extent cx="1060450" cy="189865"/>
              <wp:effectExtent l="0" t="0" r="0" b="0"/>
              <wp:wrapNone/>
              <wp:docPr id="17" name="文本框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60450" cy="189865"/>
                      </a:xfrm>
                      <a:prstGeom prst="rect">
                        <a:avLst/>
                      </a:prstGeom>
                      <a:noFill/>
                      <a:ln>
                        <a:noFill/>
                      </a:ln>
                    </wps:spPr>
                    <wps:txbx>
                      <w:txbxContent>
                        <w:p w14:paraId="7C73E6E8" w14:textId="77777777" w:rsidR="00BE6B13" w:rsidRDefault="00BE6B13" w:rsidP="00F25735">
                          <w:pPr>
                            <w:spacing w:line="200" w:lineRule="exact"/>
                            <w:ind w:left="20"/>
                            <w:jc w:val="right"/>
                            <w:rPr>
                              <w:rFonts w:ascii="宋体" w:eastAsia="宋体" w:hAnsi="宋体" w:cs="宋体"/>
                              <w:sz w:val="18"/>
                              <w:szCs w:val="18"/>
                              <w:lang w:eastAsia="zh-CN"/>
                            </w:rPr>
                          </w:pPr>
                          <w:r>
                            <w:rPr>
                              <w:rFonts w:ascii="宋体" w:eastAsia="宋体" w:hAnsi="宋体" w:cs="宋体" w:hint="eastAsia"/>
                              <w:sz w:val="18"/>
                              <w:szCs w:val="18"/>
                              <w:lang w:eastAsia="zh-CN"/>
                            </w:rPr>
                            <w:t>第四章 总结与展望</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837C738" id="_x0000_t202" coordsize="21600,21600" o:spt="202" path="m,l,21600r21600,l21600,xe">
              <v:stroke joinstyle="miter"/>
              <v:path gradientshapeok="t" o:connecttype="rect"/>
            </v:shapetype>
            <v:shape id="文本框 17" o:spid="_x0000_s1036" type="#_x0000_t202" style="position:absolute;margin-left:455.8pt;margin-top:42.65pt;width:83.5pt;height:14.95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" filled="f" stroked="f">
              <v:textbox inset="0,0,0,0">
                <w:txbxContent>
                  <w:p w14:paraId="7C73E6E8" w14:textId="77777777" w:rsidR="00BE6B13" w:rsidRDefault="00BE6B13" w:rsidP="00F25735">
                    <w:pPr>
                      <w:spacing w:line="200" w:lineRule="exact"/>
                      <w:ind w:left="20"/>
                      <w:jc w:val="right"/>
                      <w:rPr>
                        <w:rFonts w:ascii="宋体" w:eastAsia="宋体" w:hAnsi="宋体" w:cs="宋体"/>
                        <w:sz w:val="18"/>
                        <w:szCs w:val="18"/>
                        <w:lang w:eastAsia="zh-CN"/>
                      </w:rPr>
                    </w:pPr>
                    <w:r>
                      <w:rPr>
                        <w:rFonts w:ascii="宋体" w:eastAsia="宋体" w:hAnsi="宋体" w:cs="宋体" w:hint="eastAsia"/>
                        <w:sz w:val="18"/>
                        <w:szCs w:val="18"/>
                        <w:lang w:eastAsia="zh-CN"/>
                      </w:rPr>
                      <w:t>第四章 总结与展望</w:t>
                    </w:r>
                  </w:p>
                </w:txbxContent>
              </v:textbox>
              <w10:wrap anchorx="page" anchory="page"/>
            </v:shape>
          </w:pict>
        </mc:Fallback>
      </mc:AlternateContent>
    </w:r>
    <w:r>
      <w:rPr>
        <w:noProof/>
      </w:rPr>
      <mc:AlternateContent>
        <mc:Choice Requires="wpg">
          <w:drawing>
            <wp:anchor distT="0" distB="0" distL="114300" distR="114300" simplePos="0" relativeHeight="251658752" behindDoc="1" locked="0" layoutInCell="1" allowOverlap="1" wp14:anchorId="5EE27480" wp14:editId="21045A08">
              <wp:simplePos x="0" y="0"/>
              <wp:positionH relativeFrom="page">
                <wp:posOffset>701040</wp:posOffset>
              </wp:positionH>
              <wp:positionV relativeFrom="page">
                <wp:posOffset>693420</wp:posOffset>
              </wp:positionV>
              <wp:extent cx="6158230" cy="1270"/>
              <wp:effectExtent l="0" t="0" r="0" b="0"/>
              <wp:wrapNone/>
              <wp:docPr id="16" name="组合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270"/>
                        <a:chOff x="1104" y="1092"/>
                        <a:chExt cx="9698" cy="2"/>
                      </a:xfrm>
                    </wpg:grpSpPr>
                    <wps:wsp>
                      <wps:cNvPr id="7084" name="Freeform 4"/>
                      <wps:cNvSpPr>
                        <a:spLocks/>
                      </wps:cNvSpPr>
                      <wps:spPr bwMode="auto">
                        <a:xfrm>
                          <a:off x="1104" y="1092"/>
                          <a:ext cx="9698" cy="2"/>
                        </a:xfrm>
                        <a:custGeom>
                          <a:avLst/>
                          <a:gdLst>
                            <a:gd name="T0" fmla="+- 0 1104 1104"/>
                            <a:gd name="T1" fmla="*/ T0 w 9698"/>
                            <a:gd name="T2" fmla="+- 0 10802 1104"/>
                            <a:gd name="T3" fmla="*/ T2 w 9698"/>
                          </a:gdLst>
                          <a:ahLst/>
                          <a:cxnLst>
                            <a:cxn ang="0">
                              <a:pos x="T1" y="0"/>
                            </a:cxn>
                            <a:cxn ang="0">
                              <a:pos x="T3" y="0"/>
                            </a:cxn>
                          </a:cxnLst>
                          <a:rect l="0" t="0" r="r" b="b"/>
                          <a:pathLst>
                            <a:path w="9698">
                              <a:moveTo>
                                <a:pt x="0" y="0"/>
                              </a:moveTo>
                              <a:lnTo>
                                <a:pt x="9698" y="0"/>
                              </a:lnTo>
                            </a:path>
                          </a:pathLst>
                        </a:custGeom>
                        <a:noFill/>
                        <a:ln w="1041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EF5ECF4" id="组合 16" o:spid="_x0000_s1026" style="position:absolute;left:0;text-align:left;margin-left:55.2pt;margin-top:54.6pt;width:484.9pt;height:.1pt;z-index:-251657728;mso-position-horizontal-relative:page;mso-position-vertical-relative:page" coordorigin="1104,1092" coordsize="9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">
              <v:shape id="Freeform 4" o:spid="_x0000_s1027" style="position:absolute;left:1104;top:1092;width:9698;height:2;visibility:visible;mso-wrap-style:square;v-text-anchor:top" coordsize="9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" path="m,l9698,e" filled="f" strokeweight=".82pt">
                <v:path arrowok="t" o:connecttype="custom" o:connectlocs="0,0;9698,0" o:connectangles="0,0"/>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DC03CF" w14:textId="7AA58EE4" w:rsidR="00BE6B13" w:rsidRDefault="005D1AE8">
    <w:pPr>
      <w:spacing w:line="200" w:lineRule="exact"/>
      <w:rPr>
        <w:sz w:val="20"/>
        <w:szCs w:val="20"/>
      </w:rPr>
    </w:pPr>
    <w:r>
      <w:rPr>
        <w:noProof/>
      </w:rPr>
      <mc:AlternateContent>
        <mc:Choice Requires="wps">
          <w:drawing>
            <wp:anchor distT="0" distB="0" distL="114300" distR="114300" simplePos="0" relativeHeight="251664896" behindDoc="1" locked="0" layoutInCell="1" allowOverlap="1" wp14:anchorId="309C4571" wp14:editId="23FB4C29">
              <wp:simplePos x="0" y="0"/>
              <wp:positionH relativeFrom="page">
                <wp:posOffset>5788660</wp:posOffset>
              </wp:positionH>
              <wp:positionV relativeFrom="page">
                <wp:posOffset>541655</wp:posOffset>
              </wp:positionV>
              <wp:extent cx="1060450" cy="189865"/>
              <wp:effectExtent l="0" t="0" r="0" b="0"/>
              <wp:wrapNone/>
              <wp:docPr id="8" name="文本框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1060450" cy="189865"/>
                      </a:xfrm>
                      <a:prstGeom prst="rect">
                        <a:avLst/>
                      </a:prstGeom>
                      <a:noFill/>
                      <a:ln>
                        <a:noFill/>
                      </a:ln>
                    </wps:spPr>
                    <wps:txbx>
                      <w:txbxContent>
                        <w:p w14:paraId="73B2B88D" w14:textId="77777777" w:rsidR="00BE6B13" w:rsidRDefault="00BE6B13" w:rsidP="00F25735">
                          <w:pPr>
                            <w:spacing w:line="200" w:lineRule="exact"/>
                            <w:ind w:left="20"/>
                            <w:jc w:val="right"/>
                            <w:rPr>
                              <w:rFonts w:ascii="宋体" w:eastAsia="宋体" w:hAnsi="宋体" w:cs="宋体"/>
                              <w:sz w:val="18"/>
                              <w:szCs w:val="18"/>
                              <w:lang w:eastAsia="zh-CN"/>
                            </w:rPr>
                          </w:pPr>
                          <w:r w:rsidRPr="000B1D3F">
                            <w:rPr>
                              <w:rFonts w:ascii="宋体" w:eastAsia="宋体" w:hAnsi="宋体" w:cs="宋体" w:hint="eastAsia"/>
                              <w:sz w:val="18"/>
                              <w:szCs w:val="18"/>
                              <w:lang w:eastAsia="zh-CN"/>
                            </w:rPr>
                            <w:t>参考文献</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09C4571" id="_x0000_t202" coordsize="21600,21600" o:spt="202" path="m,l,21600r21600,l21600,xe">
              <v:stroke joinstyle="miter"/>
              <v:path gradientshapeok="t" o:connecttype="rect"/>
            </v:shapetype>
            <v:shape id="文本框 8" o:spid="_x0000_s1037" type="#_x0000_t202" style="position:absolute;margin-left:455.8pt;margin-top:42.65pt;width:83.5pt;height:14.95pt;z-index:-2516515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" filled="f" stroked="f">
              <v:textbox inset="0,0,0,0">
                <w:txbxContent>
                  <w:p w14:paraId="73B2B88D" w14:textId="77777777" w:rsidR="00BE6B13" w:rsidRDefault="00BE6B13" w:rsidP="00F25735">
                    <w:pPr>
                      <w:spacing w:line="200" w:lineRule="exact"/>
                      <w:ind w:left="20"/>
                      <w:jc w:val="right"/>
                      <w:rPr>
                        <w:rFonts w:ascii="宋体" w:eastAsia="宋体" w:hAnsi="宋体" w:cs="宋体"/>
                        <w:sz w:val="18"/>
                        <w:szCs w:val="18"/>
                        <w:lang w:eastAsia="zh-CN"/>
                      </w:rPr>
                    </w:pPr>
                    <w:r w:rsidRPr="000B1D3F">
                      <w:rPr>
                        <w:rFonts w:ascii="宋体" w:eastAsia="宋体" w:hAnsi="宋体" w:cs="宋体" w:hint="eastAsia"/>
                        <w:sz w:val="18"/>
                        <w:szCs w:val="18"/>
                        <w:lang w:eastAsia="zh-CN"/>
                      </w:rPr>
                      <w:t>参考文献</w:t>
                    </w:r>
                  </w:p>
                </w:txbxContent>
              </v:textbox>
              <w10:wrap anchorx="page" anchory="page"/>
            </v:shape>
          </w:pict>
        </mc:Fallback>
      </mc:AlternateContent>
    </w:r>
    <w:r>
      <w:rPr>
        <w:noProof/>
      </w:rPr>
      <mc:AlternateContent>
        <mc:Choice Requires="wpg">
          <w:drawing>
            <wp:anchor distT="0" distB="0" distL="114300" distR="114300" simplePos="0" relativeHeight="251663872" behindDoc="1" locked="0" layoutInCell="1" allowOverlap="1" wp14:anchorId="7620CBF3" wp14:editId="014F94AE">
              <wp:simplePos x="0" y="0"/>
              <wp:positionH relativeFrom="page">
                <wp:posOffset>701040</wp:posOffset>
              </wp:positionH>
              <wp:positionV relativeFrom="page">
                <wp:posOffset>693420</wp:posOffset>
              </wp:positionV>
              <wp:extent cx="6158230" cy="1270"/>
              <wp:effectExtent l="0" t="0" r="0" b="0"/>
              <wp:wrapNone/>
              <wp:docPr id="4" name="组合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158230" cy="1270"/>
                        <a:chOff x="1104" y="1092"/>
                        <a:chExt cx="9698" cy="2"/>
                      </a:xfrm>
                    </wpg:grpSpPr>
                    <wps:wsp>
                      <wps:cNvPr id="14" name="Freeform 4"/>
                      <wps:cNvSpPr>
                        <a:spLocks/>
                      </wps:cNvSpPr>
                      <wps:spPr bwMode="auto">
                        <a:xfrm>
                          <a:off x="1104" y="1092"/>
                          <a:ext cx="9698" cy="2"/>
                        </a:xfrm>
                        <a:custGeom>
                          <a:avLst/>
                          <a:gdLst>
                            <a:gd name="T0" fmla="+- 0 1104 1104"/>
                            <a:gd name="T1" fmla="*/ T0 w 9698"/>
                            <a:gd name="T2" fmla="+- 0 10802 1104"/>
                            <a:gd name="T3" fmla="*/ T2 w 9698"/>
                          </a:gdLst>
                          <a:ahLst/>
                          <a:cxnLst>
                            <a:cxn ang="0">
                              <a:pos x="T1" y="0"/>
                            </a:cxn>
                            <a:cxn ang="0">
                              <a:pos x="T3" y="0"/>
                            </a:cxn>
                          </a:cxnLst>
                          <a:rect l="0" t="0" r="r" b="b"/>
                          <a:pathLst>
                            <a:path w="9698">
                              <a:moveTo>
                                <a:pt x="0" y="0"/>
                              </a:moveTo>
                              <a:lnTo>
                                <a:pt x="9698" y="0"/>
                              </a:lnTo>
                            </a:path>
                          </a:pathLst>
                        </a:custGeom>
                        <a:noFill/>
                        <a:ln w="10414">
                          <a:solidFill>
                            <a:srgbClr val="000000"/>
                          </a:solidFill>
                          <a:round/>
                          <a:headEnd/>
                          <a:tailEnd/>
                        </a:ln>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22313F8" id="组合 4" o:spid="_x0000_s1026" style="position:absolute;left:0;text-align:left;margin-left:55.2pt;margin-top:54.6pt;width:484.9pt;height:.1pt;z-index:-251652608;mso-position-horizontal-relative:page;mso-position-vertical-relative:page" coordorigin="1104,1092" coordsize="9698,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">
              <v:shape id="Freeform 4" o:spid="_x0000_s1027" style="position:absolute;left:1104;top:1092;width:9698;height:2;visibility:visible;mso-wrap-style:square;v-text-anchor:top" coordsize="9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" path="m,l9698,e" filled="f" strokeweight=".82pt">
                <v:path arrowok="t" o:connecttype="custom" o:connectlocs="0,0;9698,0" o:connectangles="0,0"/>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DF0E10"/>
    <w:multiLevelType w:val="multilevel"/>
    <w:tmpl w:val="5BC06462"/>
    <w:lvl w:ilvl="0">
      <w:start w:val="5"/>
      <w:numFmt w:val="decimal"/>
      <w:lvlText w:val="%1"/>
      <w:lvlJc w:val="left"/>
      <w:pPr>
        <w:ind w:hanging="700"/>
      </w:pPr>
      <w:rPr>
        <w:rFonts w:hint="default"/>
      </w:rPr>
    </w:lvl>
    <w:lvl w:ilvl="1">
      <w:start w:val="1"/>
      <w:numFmt w:val="decimal"/>
      <w:lvlText w:val="%1.%2"/>
      <w:lvlJc w:val="left"/>
      <w:pPr>
        <w:ind w:hanging="700"/>
      </w:pPr>
      <w:rPr>
        <w:rFonts w:hint="default"/>
      </w:rPr>
    </w:lvl>
    <w:lvl w:ilvl="2">
      <w:start w:val="1"/>
      <w:numFmt w:val="decimal"/>
      <w:lvlText w:val="%1.%2.%3"/>
      <w:lvlJc w:val="left"/>
      <w:pPr>
        <w:ind w:hanging="700"/>
      </w:pPr>
      <w:rPr>
        <w:rFonts w:ascii="Times New Roman" w:eastAsia="Times New Roman" w:hAnsi="Times New Roman" w:hint="default"/>
        <w:w w:val="99"/>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1" w15:restartNumberingAfterBreak="0">
    <w:nsid w:val="3A6277FC"/>
    <w:multiLevelType w:val="multilevel"/>
    <w:tmpl w:val="9DEC1392"/>
    <w:lvl w:ilvl="0">
      <w:start w:val="4"/>
      <w:numFmt w:val="decimal"/>
      <w:lvlText w:val="%1"/>
      <w:lvlJc w:val="left"/>
      <w:pPr>
        <w:ind w:hanging="475"/>
      </w:pPr>
      <w:rPr>
        <w:rFonts w:hint="default"/>
      </w:rPr>
    </w:lvl>
    <w:lvl w:ilvl="1">
      <w:start w:val="2"/>
      <w:numFmt w:val="decimal"/>
      <w:lvlText w:val="%1.%2"/>
      <w:lvlJc w:val="left"/>
      <w:pPr>
        <w:ind w:hanging="475"/>
      </w:pPr>
      <w:rPr>
        <w:rFonts w:hint="default"/>
      </w:rPr>
    </w:lvl>
    <w:lvl w:ilvl="2">
      <w:start w:val="1"/>
      <w:numFmt w:val="decimal"/>
      <w:lvlText w:val="%1.%2.%3"/>
      <w:lvlJc w:val="left"/>
      <w:pPr>
        <w:ind w:hanging="475"/>
      </w:pPr>
      <w:rPr>
        <w:rFonts w:ascii="Times New Roman" w:eastAsia="Times New Roman" w:hAnsi="Times New Roman" w:hint="default"/>
        <w:sz w:val="21"/>
        <w:szCs w:val="21"/>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2" w15:restartNumberingAfterBreak="0">
    <w:nsid w:val="3D3B4A05"/>
    <w:multiLevelType w:val="multilevel"/>
    <w:tmpl w:val="D0782B86"/>
    <w:lvl w:ilvl="0">
      <w:start w:val="4"/>
      <w:numFmt w:val="decimal"/>
      <w:lvlText w:val="%1"/>
      <w:lvlJc w:val="left"/>
      <w:pPr>
        <w:ind w:hanging="631"/>
      </w:pPr>
      <w:rPr>
        <w:rFonts w:hint="default"/>
      </w:rPr>
    </w:lvl>
    <w:lvl w:ilvl="1">
      <w:start w:val="2"/>
      <w:numFmt w:val="decimal"/>
      <w:lvlText w:val="%1.%2"/>
      <w:lvlJc w:val="left"/>
      <w:pPr>
        <w:ind w:hanging="631"/>
      </w:pPr>
      <w:rPr>
        <w:rFonts w:hint="default"/>
      </w:rPr>
    </w:lvl>
    <w:lvl w:ilvl="2">
      <w:start w:val="1"/>
      <w:numFmt w:val="decimal"/>
      <w:lvlText w:val="%1.%2.%3"/>
      <w:lvlJc w:val="left"/>
      <w:pPr>
        <w:ind w:hanging="631"/>
      </w:pPr>
      <w:rPr>
        <w:rFonts w:ascii="Times New Roman" w:eastAsia="Times New Roman" w:hAnsi="Times New Roman" w:hint="default"/>
        <w:w w:val="99"/>
        <w:sz w:val="28"/>
        <w:szCs w:val="28"/>
      </w:rPr>
    </w:lvl>
    <w:lvl w:ilvl="3">
      <w:start w:val="1"/>
      <w:numFmt w:val="bullet"/>
      <w:lvlText w:val=""/>
      <w:lvlJc w:val="left"/>
      <w:pPr>
        <w:ind w:hanging="196"/>
      </w:pPr>
      <w:rPr>
        <w:rFonts w:ascii="Symbol" w:eastAsia="Symbol" w:hAnsi="Symbol" w:hint="default"/>
        <w:sz w:val="24"/>
        <w:szCs w:val="24"/>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3" w15:restartNumberingAfterBreak="0">
    <w:nsid w:val="42200FE9"/>
    <w:multiLevelType w:val="multilevel"/>
    <w:tmpl w:val="FD16D3C0"/>
    <w:lvl w:ilvl="0">
      <w:start w:val="4"/>
      <w:numFmt w:val="decimal"/>
      <w:lvlText w:val="%1"/>
      <w:lvlJc w:val="left"/>
      <w:pPr>
        <w:ind w:hanging="631"/>
      </w:pPr>
      <w:rPr>
        <w:rFonts w:hint="default"/>
      </w:rPr>
    </w:lvl>
    <w:lvl w:ilvl="1">
      <w:start w:val="1"/>
      <w:numFmt w:val="decimal"/>
      <w:lvlText w:val="%1.%2"/>
      <w:lvlJc w:val="left"/>
      <w:pPr>
        <w:ind w:hanging="631"/>
      </w:pPr>
      <w:rPr>
        <w:rFonts w:hint="default"/>
      </w:rPr>
    </w:lvl>
    <w:lvl w:ilvl="2">
      <w:start w:val="1"/>
      <w:numFmt w:val="decimal"/>
      <w:lvlText w:val="%1.%2.%3"/>
      <w:lvlJc w:val="left"/>
      <w:pPr>
        <w:ind w:hanging="631"/>
      </w:pPr>
      <w:rPr>
        <w:rFonts w:ascii="Times New Roman" w:eastAsia="Times New Roman" w:hAnsi="Times New Roman" w:hint="default"/>
        <w:w w:val="99"/>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4" w15:restartNumberingAfterBreak="0">
    <w:nsid w:val="4B042319"/>
    <w:multiLevelType w:val="hybridMultilevel"/>
    <w:tmpl w:val="811EDB0A"/>
    <w:lvl w:ilvl="0" w:tplc="A75CE8F6">
      <w:start w:val="1"/>
      <w:numFmt w:val="bullet"/>
      <w:lvlText w:val="–"/>
      <w:lvlJc w:val="left"/>
      <w:pPr>
        <w:ind w:hanging="174"/>
      </w:pPr>
      <w:rPr>
        <w:rFonts w:ascii="Symbol" w:eastAsia="Symbol" w:hAnsi="Symbol" w:hint="default"/>
        <w:w w:val="91"/>
        <w:position w:val="6"/>
        <w:sz w:val="24"/>
        <w:szCs w:val="24"/>
      </w:rPr>
    </w:lvl>
    <w:lvl w:ilvl="1" w:tplc="D79E57E8">
      <w:start w:val="1"/>
      <w:numFmt w:val="bullet"/>
      <w:lvlText w:val="•"/>
      <w:lvlJc w:val="left"/>
      <w:rPr>
        <w:rFonts w:hint="default"/>
      </w:rPr>
    </w:lvl>
    <w:lvl w:ilvl="2" w:tplc="DD26B3F4">
      <w:start w:val="1"/>
      <w:numFmt w:val="bullet"/>
      <w:lvlText w:val="•"/>
      <w:lvlJc w:val="left"/>
      <w:rPr>
        <w:rFonts w:hint="default"/>
      </w:rPr>
    </w:lvl>
    <w:lvl w:ilvl="3" w:tplc="27A43778">
      <w:start w:val="1"/>
      <w:numFmt w:val="bullet"/>
      <w:lvlText w:val="•"/>
      <w:lvlJc w:val="left"/>
      <w:rPr>
        <w:rFonts w:hint="default"/>
      </w:rPr>
    </w:lvl>
    <w:lvl w:ilvl="4" w:tplc="7FB82C18">
      <w:start w:val="1"/>
      <w:numFmt w:val="bullet"/>
      <w:lvlText w:val="•"/>
      <w:lvlJc w:val="left"/>
      <w:rPr>
        <w:rFonts w:hint="default"/>
      </w:rPr>
    </w:lvl>
    <w:lvl w:ilvl="5" w:tplc="05B4280E">
      <w:start w:val="1"/>
      <w:numFmt w:val="bullet"/>
      <w:lvlText w:val="•"/>
      <w:lvlJc w:val="left"/>
      <w:rPr>
        <w:rFonts w:hint="default"/>
      </w:rPr>
    </w:lvl>
    <w:lvl w:ilvl="6" w:tplc="F59293F6">
      <w:start w:val="1"/>
      <w:numFmt w:val="bullet"/>
      <w:lvlText w:val="•"/>
      <w:lvlJc w:val="left"/>
      <w:rPr>
        <w:rFonts w:hint="default"/>
      </w:rPr>
    </w:lvl>
    <w:lvl w:ilvl="7" w:tplc="B5A6491A">
      <w:start w:val="1"/>
      <w:numFmt w:val="bullet"/>
      <w:lvlText w:val="•"/>
      <w:lvlJc w:val="left"/>
      <w:rPr>
        <w:rFonts w:hint="default"/>
      </w:rPr>
    </w:lvl>
    <w:lvl w:ilvl="8" w:tplc="D1B0072E">
      <w:start w:val="1"/>
      <w:numFmt w:val="bullet"/>
      <w:lvlText w:val="•"/>
      <w:lvlJc w:val="left"/>
      <w:rPr>
        <w:rFonts w:hint="default"/>
      </w:rPr>
    </w:lvl>
  </w:abstractNum>
  <w:abstractNum w:abstractNumId="5" w15:restartNumberingAfterBreak="0">
    <w:nsid w:val="56C34019"/>
    <w:multiLevelType w:val="hybridMultilevel"/>
    <w:tmpl w:val="8A320B7E"/>
    <w:lvl w:ilvl="0" w:tplc="01EE58D0">
      <w:start w:val="1"/>
      <w:numFmt w:val="decimal"/>
      <w:lvlText w:val="%1."/>
      <w:lvlJc w:val="left"/>
      <w:pPr>
        <w:ind w:left="561"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323752B"/>
    <w:multiLevelType w:val="multilevel"/>
    <w:tmpl w:val="AC189BD8"/>
    <w:lvl w:ilvl="0">
      <w:start w:val="1"/>
      <w:numFmt w:val="decimal"/>
      <w:lvlText w:val="%1"/>
      <w:lvlJc w:val="left"/>
      <w:pPr>
        <w:ind w:hanging="700"/>
      </w:pPr>
      <w:rPr>
        <w:rFonts w:hint="default"/>
      </w:rPr>
    </w:lvl>
    <w:lvl w:ilvl="1">
      <w:start w:val="3"/>
      <w:numFmt w:val="decimal"/>
      <w:lvlText w:val="%1.%2"/>
      <w:lvlJc w:val="left"/>
      <w:pPr>
        <w:ind w:hanging="700"/>
      </w:pPr>
      <w:rPr>
        <w:rFonts w:hint="default"/>
      </w:rPr>
    </w:lvl>
    <w:lvl w:ilvl="2">
      <w:start w:val="1"/>
      <w:numFmt w:val="decimal"/>
      <w:lvlText w:val="%1.%2.%3"/>
      <w:lvlJc w:val="left"/>
      <w:pPr>
        <w:ind w:hanging="700"/>
      </w:pPr>
      <w:rPr>
        <w:rFonts w:ascii="Times New Roman" w:eastAsia="Times New Roman" w:hAnsi="Times New Roman" w:hint="default"/>
        <w:w w:val="99"/>
        <w:sz w:val="28"/>
        <w:szCs w:val="28"/>
      </w:rPr>
    </w:lvl>
    <w:lvl w:ilvl="3">
      <w:start w:val="1"/>
      <w:numFmt w:val="lowerLetter"/>
      <w:lvlText w:val="(%4)"/>
      <w:lvlJc w:val="left"/>
      <w:pPr>
        <w:ind w:hanging="339"/>
      </w:pPr>
      <w:rPr>
        <w:rFonts w:ascii="Times New Roman" w:eastAsia="Times New Roman" w:hAnsi="Times New Roman" w:hint="default"/>
        <w:spacing w:val="-1"/>
        <w:w w:val="99"/>
        <w:sz w:val="21"/>
        <w:szCs w:val="21"/>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7" w15:restartNumberingAfterBreak="0">
    <w:nsid w:val="6EB0303C"/>
    <w:multiLevelType w:val="multilevel"/>
    <w:tmpl w:val="3CA4AD38"/>
    <w:lvl w:ilvl="0">
      <w:start w:val="3"/>
      <w:numFmt w:val="decimal"/>
      <w:lvlText w:val="%1"/>
      <w:lvlJc w:val="left"/>
      <w:pPr>
        <w:ind w:hanging="527"/>
      </w:pPr>
      <w:rPr>
        <w:rFonts w:hint="default"/>
      </w:rPr>
    </w:lvl>
    <w:lvl w:ilvl="1">
      <w:start w:val="1"/>
      <w:numFmt w:val="decimal"/>
      <w:lvlText w:val="%1.%2"/>
      <w:lvlJc w:val="left"/>
      <w:pPr>
        <w:ind w:hanging="527"/>
      </w:pPr>
      <w:rPr>
        <w:rFonts w:ascii="Times New Roman" w:eastAsia="Times New Roman" w:hAnsi="Times New Roman" w:hint="default"/>
        <w:b/>
        <w:bCs/>
        <w:sz w:val="30"/>
        <w:szCs w:val="30"/>
      </w:rPr>
    </w:lvl>
    <w:lvl w:ilvl="2">
      <w:start w:val="1"/>
      <w:numFmt w:val="decimal"/>
      <w:lvlText w:val="%1.%2.%3"/>
      <w:lvlJc w:val="left"/>
      <w:pPr>
        <w:ind w:hanging="701"/>
      </w:pPr>
      <w:rPr>
        <w:rFonts w:ascii="Times New Roman" w:eastAsia="Times New Roman" w:hAnsi="Times New Roman" w:hint="default"/>
        <w:w w:val="99"/>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8" w15:restartNumberingAfterBreak="0">
    <w:nsid w:val="74F23AB9"/>
    <w:multiLevelType w:val="multilevel"/>
    <w:tmpl w:val="258A7248"/>
    <w:lvl w:ilvl="0">
      <w:start w:val="3"/>
      <w:numFmt w:val="decimal"/>
      <w:lvlText w:val="%1"/>
      <w:lvlJc w:val="left"/>
      <w:pPr>
        <w:ind w:hanging="700"/>
      </w:pPr>
      <w:rPr>
        <w:rFonts w:hint="default"/>
      </w:rPr>
    </w:lvl>
    <w:lvl w:ilvl="1">
      <w:start w:val="2"/>
      <w:numFmt w:val="decimal"/>
      <w:lvlText w:val="%1.%2"/>
      <w:lvlJc w:val="left"/>
      <w:pPr>
        <w:ind w:hanging="700"/>
      </w:pPr>
      <w:rPr>
        <w:rFonts w:hint="default"/>
      </w:rPr>
    </w:lvl>
    <w:lvl w:ilvl="2">
      <w:start w:val="4"/>
      <w:numFmt w:val="decimal"/>
      <w:lvlText w:val="%1.%2.%3"/>
      <w:lvlJc w:val="left"/>
      <w:pPr>
        <w:ind w:hanging="700"/>
      </w:pPr>
      <w:rPr>
        <w:rFonts w:ascii="Times New Roman" w:eastAsia="Times New Roman" w:hAnsi="Times New Roman" w:hint="default"/>
        <w:w w:val="99"/>
        <w:sz w:val="28"/>
        <w:szCs w:val="28"/>
      </w:rPr>
    </w:lvl>
    <w:lvl w:ilvl="3">
      <w:start w:val="1"/>
      <w:numFmt w:val="bullet"/>
      <w:lvlText w:val="•"/>
      <w:lvlJc w:val="left"/>
      <w:rPr>
        <w:rFonts w:hint="default"/>
      </w:rPr>
    </w:lvl>
    <w:lvl w:ilvl="4">
      <w:start w:val="1"/>
      <w:numFmt w:val="bullet"/>
      <w:lvlText w:val="•"/>
      <w:lvlJc w:val="left"/>
      <w:rPr>
        <w:rFonts w:hint="default"/>
      </w:rPr>
    </w:lvl>
    <w:lvl w:ilvl="5">
      <w:start w:val="1"/>
      <w:numFmt w:val="bullet"/>
      <w:lvlText w:val="•"/>
      <w:lvlJc w:val="left"/>
      <w:rPr>
        <w:rFonts w:hint="default"/>
      </w:rPr>
    </w:lvl>
    <w:lvl w:ilvl="6">
      <w:start w:val="1"/>
      <w:numFmt w:val="bullet"/>
      <w:lvlText w:val="•"/>
      <w:lvlJc w:val="left"/>
      <w:rPr>
        <w:rFonts w:hint="default"/>
      </w:rPr>
    </w:lvl>
    <w:lvl w:ilvl="7">
      <w:start w:val="1"/>
      <w:numFmt w:val="bullet"/>
      <w:lvlText w:val="•"/>
      <w:lvlJc w:val="left"/>
      <w:rPr>
        <w:rFonts w:hint="default"/>
      </w:rPr>
    </w:lvl>
    <w:lvl w:ilvl="8">
      <w:start w:val="1"/>
      <w:numFmt w:val="bullet"/>
      <w:lvlText w:val="•"/>
      <w:lvlJc w:val="left"/>
      <w:rPr>
        <w:rFonts w:hint="default"/>
      </w:rPr>
    </w:lvl>
  </w:abstractNum>
  <w:abstractNum w:abstractNumId="9" w15:restartNumberingAfterBreak="0">
    <w:nsid w:val="78424619"/>
    <w:multiLevelType w:val="multilevel"/>
    <w:tmpl w:val="D4E0202C"/>
    <w:lvl w:ilvl="0">
      <w:start w:val="6"/>
      <w:numFmt w:val="decimal"/>
      <w:lvlText w:val="%1"/>
      <w:lvlJc w:val="left"/>
      <w:pPr>
        <w:ind w:left="0" w:hanging="527"/>
      </w:pPr>
      <w:rPr>
        <w:rFonts w:hint="default"/>
      </w:rPr>
    </w:lvl>
    <w:lvl w:ilvl="1">
      <w:start w:val="4"/>
      <w:numFmt w:val="decimal"/>
      <w:lvlText w:val="%1.%2"/>
      <w:lvlJc w:val="left"/>
      <w:pPr>
        <w:ind w:left="0" w:hanging="527"/>
      </w:pPr>
      <w:rPr>
        <w:rFonts w:ascii="Times New Roman" w:eastAsia="宋体" w:hAnsi="Times New Roman" w:hint="default"/>
        <w:b/>
        <w:bCs/>
        <w:sz w:val="30"/>
        <w:szCs w:val="30"/>
      </w:rPr>
    </w:lvl>
    <w:lvl w:ilvl="2">
      <w:start w:val="1"/>
      <w:numFmt w:val="bullet"/>
      <w:lvlText w:val="•"/>
      <w:lvlJc w:val="left"/>
      <w:pPr>
        <w:ind w:left="0" w:firstLine="0"/>
      </w:pPr>
      <w:rPr>
        <w:rFonts w:hint="default"/>
      </w:rPr>
    </w:lvl>
    <w:lvl w:ilvl="3">
      <w:start w:val="1"/>
      <w:numFmt w:val="bullet"/>
      <w:lvlText w:val="•"/>
      <w:lvlJc w:val="left"/>
      <w:pPr>
        <w:ind w:left="0" w:firstLine="0"/>
      </w:pPr>
      <w:rPr>
        <w:rFonts w:hint="default"/>
      </w:rPr>
    </w:lvl>
    <w:lvl w:ilvl="4">
      <w:start w:val="1"/>
      <w:numFmt w:val="bullet"/>
      <w:lvlText w:val="•"/>
      <w:lvlJc w:val="left"/>
      <w:pPr>
        <w:ind w:left="0" w:firstLine="0"/>
      </w:pPr>
      <w:rPr>
        <w:rFonts w:hint="default"/>
      </w:rPr>
    </w:lvl>
    <w:lvl w:ilvl="5">
      <w:start w:val="1"/>
      <w:numFmt w:val="bullet"/>
      <w:lvlText w:val="•"/>
      <w:lvlJc w:val="left"/>
      <w:pPr>
        <w:ind w:left="0" w:firstLine="0"/>
      </w:pPr>
      <w:rPr>
        <w:rFonts w:hint="default"/>
      </w:rPr>
    </w:lvl>
    <w:lvl w:ilvl="6">
      <w:start w:val="1"/>
      <w:numFmt w:val="bullet"/>
      <w:lvlText w:val="•"/>
      <w:lvlJc w:val="left"/>
      <w:pPr>
        <w:ind w:left="0" w:firstLine="0"/>
      </w:pPr>
      <w:rPr>
        <w:rFonts w:hint="default"/>
      </w:rPr>
    </w:lvl>
    <w:lvl w:ilvl="7">
      <w:start w:val="1"/>
      <w:numFmt w:val="bullet"/>
      <w:lvlText w:val="•"/>
      <w:lvlJc w:val="left"/>
      <w:pPr>
        <w:ind w:left="0" w:firstLine="0"/>
      </w:pPr>
      <w:rPr>
        <w:rFonts w:hint="default"/>
      </w:rPr>
    </w:lvl>
    <w:lvl w:ilvl="8">
      <w:start w:val="1"/>
      <w:numFmt w:val="bullet"/>
      <w:lvlText w:val="•"/>
      <w:lvlJc w:val="left"/>
      <w:pPr>
        <w:ind w:left="0" w:firstLine="0"/>
      </w:pPr>
      <w:rPr>
        <w:rFonts w:hint="default"/>
      </w:rPr>
    </w:lvl>
  </w:abstractNum>
  <w:num w:numId="1" w16cid:durableId="374357932">
    <w:abstractNumId w:val="9"/>
  </w:num>
  <w:num w:numId="2" w16cid:durableId="1460683653">
    <w:abstractNumId w:val="0"/>
  </w:num>
  <w:num w:numId="3" w16cid:durableId="145778851">
    <w:abstractNumId w:val="2"/>
  </w:num>
  <w:num w:numId="4" w16cid:durableId="54940953">
    <w:abstractNumId w:val="3"/>
  </w:num>
  <w:num w:numId="5" w16cid:durableId="1218932448">
    <w:abstractNumId w:val="4"/>
  </w:num>
  <w:num w:numId="6" w16cid:durableId="850460771">
    <w:abstractNumId w:val="8"/>
  </w:num>
  <w:num w:numId="7" w16cid:durableId="1095633922">
    <w:abstractNumId w:val="7"/>
  </w:num>
  <w:num w:numId="8" w16cid:durableId="1223833136">
    <w:abstractNumId w:val="6"/>
  </w:num>
  <w:num w:numId="9" w16cid:durableId="1237128419">
    <w:abstractNumId w:val="1"/>
  </w:num>
  <w:num w:numId="10" w16cid:durableId="7602726">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朱 威">
    <w15:presenceInfo w15:providerId="Windows Live" w15:userId="8c28feafdda703c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oNotDisplayPageBoundaries/>
  <w:bordersDoNotSurroundHeader/>
  <w:bordersDoNotSurroundFooter/>
  <w:activeWritingStyle w:appName="MSWord" w:lang="es-ES" w:vendorID="64" w:dllVersion="4096" w:nlCheck="1" w:checkStyle="0"/>
  <w:activeWritingStyle w:appName="MSWord" w:lang="en-US" w:vendorID="64" w:dllVersion="4096" w:nlCheck="1" w:checkStyle="0"/>
  <w:activeWritingStyle w:appName="MSWord" w:lang="zh-CN" w:vendorID="64" w:dllVersion="0" w:nlCheck="1" w:checkStyle="1"/>
  <w:proofState w:spelling="clean" w:grammar="clean"/>
  <w:trackRevisions/>
  <w:defaultTabStop w:val="720"/>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7F55"/>
    <w:rsid w:val="00006BA5"/>
    <w:rsid w:val="00007D36"/>
    <w:rsid w:val="00011158"/>
    <w:rsid w:val="0001239E"/>
    <w:rsid w:val="000171A5"/>
    <w:rsid w:val="000208D0"/>
    <w:rsid w:val="00020EAE"/>
    <w:rsid w:val="00021223"/>
    <w:rsid w:val="000214F7"/>
    <w:rsid w:val="00027FD2"/>
    <w:rsid w:val="00033669"/>
    <w:rsid w:val="000403D0"/>
    <w:rsid w:val="00041868"/>
    <w:rsid w:val="00041E7E"/>
    <w:rsid w:val="00053754"/>
    <w:rsid w:val="00055DD0"/>
    <w:rsid w:val="000569B8"/>
    <w:rsid w:val="0006086A"/>
    <w:rsid w:val="00085068"/>
    <w:rsid w:val="00091355"/>
    <w:rsid w:val="00096600"/>
    <w:rsid w:val="000968EC"/>
    <w:rsid w:val="00097B24"/>
    <w:rsid w:val="00097CB9"/>
    <w:rsid w:val="000B1D3F"/>
    <w:rsid w:val="000C40A1"/>
    <w:rsid w:val="000D0394"/>
    <w:rsid w:val="000D0D38"/>
    <w:rsid w:val="000D3D16"/>
    <w:rsid w:val="000D4652"/>
    <w:rsid w:val="000E444E"/>
    <w:rsid w:val="001067B2"/>
    <w:rsid w:val="001159A9"/>
    <w:rsid w:val="00120248"/>
    <w:rsid w:val="00120FB6"/>
    <w:rsid w:val="00122B90"/>
    <w:rsid w:val="00126B65"/>
    <w:rsid w:val="00127922"/>
    <w:rsid w:val="00143886"/>
    <w:rsid w:val="001548D1"/>
    <w:rsid w:val="00157524"/>
    <w:rsid w:val="00160980"/>
    <w:rsid w:val="00164D28"/>
    <w:rsid w:val="00170915"/>
    <w:rsid w:val="00171183"/>
    <w:rsid w:val="001715BA"/>
    <w:rsid w:val="001819E3"/>
    <w:rsid w:val="0018329C"/>
    <w:rsid w:val="001873EA"/>
    <w:rsid w:val="0019145B"/>
    <w:rsid w:val="00192A24"/>
    <w:rsid w:val="001934DE"/>
    <w:rsid w:val="00196CA1"/>
    <w:rsid w:val="001A747A"/>
    <w:rsid w:val="001A7941"/>
    <w:rsid w:val="001A7C59"/>
    <w:rsid w:val="001B0749"/>
    <w:rsid w:val="001B1C73"/>
    <w:rsid w:val="001B1D58"/>
    <w:rsid w:val="001B3CB7"/>
    <w:rsid w:val="001B423B"/>
    <w:rsid w:val="001C0D6A"/>
    <w:rsid w:val="001C5420"/>
    <w:rsid w:val="001C6ECF"/>
    <w:rsid w:val="001C7683"/>
    <w:rsid w:val="001D6AE0"/>
    <w:rsid w:val="001D7A90"/>
    <w:rsid w:val="001E1102"/>
    <w:rsid w:val="001E2563"/>
    <w:rsid w:val="001F4765"/>
    <w:rsid w:val="001F55D3"/>
    <w:rsid w:val="00203AB3"/>
    <w:rsid w:val="0020673B"/>
    <w:rsid w:val="00210EA0"/>
    <w:rsid w:val="002126C8"/>
    <w:rsid w:val="002279CD"/>
    <w:rsid w:val="002422EB"/>
    <w:rsid w:val="00243071"/>
    <w:rsid w:val="00244DD8"/>
    <w:rsid w:val="00251CD2"/>
    <w:rsid w:val="002618CF"/>
    <w:rsid w:val="00264466"/>
    <w:rsid w:val="00265D55"/>
    <w:rsid w:val="00265D65"/>
    <w:rsid w:val="00266E96"/>
    <w:rsid w:val="0027131E"/>
    <w:rsid w:val="002757E6"/>
    <w:rsid w:val="00280F89"/>
    <w:rsid w:val="00283807"/>
    <w:rsid w:val="002860CE"/>
    <w:rsid w:val="002875B3"/>
    <w:rsid w:val="0029018E"/>
    <w:rsid w:val="00292B7B"/>
    <w:rsid w:val="00294660"/>
    <w:rsid w:val="002A0D2D"/>
    <w:rsid w:val="002A36AE"/>
    <w:rsid w:val="002A374C"/>
    <w:rsid w:val="002A487B"/>
    <w:rsid w:val="002A74A1"/>
    <w:rsid w:val="002C282C"/>
    <w:rsid w:val="002C3239"/>
    <w:rsid w:val="002D01BB"/>
    <w:rsid w:val="002D1DC4"/>
    <w:rsid w:val="002D36F5"/>
    <w:rsid w:val="002E39E9"/>
    <w:rsid w:val="002E6B75"/>
    <w:rsid w:val="00300341"/>
    <w:rsid w:val="00303CBE"/>
    <w:rsid w:val="003059B7"/>
    <w:rsid w:val="00306496"/>
    <w:rsid w:val="00307CF7"/>
    <w:rsid w:val="00312444"/>
    <w:rsid w:val="003273FA"/>
    <w:rsid w:val="0033154F"/>
    <w:rsid w:val="00337E88"/>
    <w:rsid w:val="00340C03"/>
    <w:rsid w:val="00342147"/>
    <w:rsid w:val="00350DD5"/>
    <w:rsid w:val="00365755"/>
    <w:rsid w:val="0036620C"/>
    <w:rsid w:val="00367EAE"/>
    <w:rsid w:val="0037141B"/>
    <w:rsid w:val="00383201"/>
    <w:rsid w:val="0038503E"/>
    <w:rsid w:val="003911ED"/>
    <w:rsid w:val="003927B9"/>
    <w:rsid w:val="00392C1F"/>
    <w:rsid w:val="003A7193"/>
    <w:rsid w:val="003B4C7C"/>
    <w:rsid w:val="003B4D1F"/>
    <w:rsid w:val="003B6AC7"/>
    <w:rsid w:val="003C19B7"/>
    <w:rsid w:val="003C2AF9"/>
    <w:rsid w:val="003D2F88"/>
    <w:rsid w:val="003D35D8"/>
    <w:rsid w:val="003D52BF"/>
    <w:rsid w:val="003D7EA0"/>
    <w:rsid w:val="003E6E3E"/>
    <w:rsid w:val="00400373"/>
    <w:rsid w:val="0040306A"/>
    <w:rsid w:val="004057A3"/>
    <w:rsid w:val="00415FE0"/>
    <w:rsid w:val="00416CD2"/>
    <w:rsid w:val="00425DA4"/>
    <w:rsid w:val="004303C4"/>
    <w:rsid w:val="00431937"/>
    <w:rsid w:val="0043343D"/>
    <w:rsid w:val="00436AF0"/>
    <w:rsid w:val="004407BB"/>
    <w:rsid w:val="00462C1B"/>
    <w:rsid w:val="0046673B"/>
    <w:rsid w:val="00473DC0"/>
    <w:rsid w:val="00473F7D"/>
    <w:rsid w:val="00476E26"/>
    <w:rsid w:val="00481AF3"/>
    <w:rsid w:val="00482972"/>
    <w:rsid w:val="004831D4"/>
    <w:rsid w:val="0048661F"/>
    <w:rsid w:val="0049314B"/>
    <w:rsid w:val="004974FD"/>
    <w:rsid w:val="004A0AF7"/>
    <w:rsid w:val="004B0D36"/>
    <w:rsid w:val="004B3E68"/>
    <w:rsid w:val="004B4066"/>
    <w:rsid w:val="004B70EB"/>
    <w:rsid w:val="004B7657"/>
    <w:rsid w:val="004B7F55"/>
    <w:rsid w:val="004C1383"/>
    <w:rsid w:val="004C4BF9"/>
    <w:rsid w:val="004D11E4"/>
    <w:rsid w:val="004E004D"/>
    <w:rsid w:val="004E3AC0"/>
    <w:rsid w:val="004E4DC3"/>
    <w:rsid w:val="004E5640"/>
    <w:rsid w:val="004E5F9A"/>
    <w:rsid w:val="004F288E"/>
    <w:rsid w:val="004F50C2"/>
    <w:rsid w:val="004F7E5A"/>
    <w:rsid w:val="005139BF"/>
    <w:rsid w:val="00516BC2"/>
    <w:rsid w:val="00516CF4"/>
    <w:rsid w:val="00525022"/>
    <w:rsid w:val="00531FA7"/>
    <w:rsid w:val="0054324F"/>
    <w:rsid w:val="00543942"/>
    <w:rsid w:val="0055073B"/>
    <w:rsid w:val="00555F96"/>
    <w:rsid w:val="00560833"/>
    <w:rsid w:val="00560BB8"/>
    <w:rsid w:val="00566282"/>
    <w:rsid w:val="00570779"/>
    <w:rsid w:val="00576BB3"/>
    <w:rsid w:val="0059429C"/>
    <w:rsid w:val="005A2C7E"/>
    <w:rsid w:val="005A4EC7"/>
    <w:rsid w:val="005B47BF"/>
    <w:rsid w:val="005B4F50"/>
    <w:rsid w:val="005B4FAD"/>
    <w:rsid w:val="005C4886"/>
    <w:rsid w:val="005D1475"/>
    <w:rsid w:val="005D1AE8"/>
    <w:rsid w:val="005D6766"/>
    <w:rsid w:val="005E3A1C"/>
    <w:rsid w:val="005F59DC"/>
    <w:rsid w:val="0060217E"/>
    <w:rsid w:val="00603C74"/>
    <w:rsid w:val="006119DC"/>
    <w:rsid w:val="00612042"/>
    <w:rsid w:val="00621195"/>
    <w:rsid w:val="00625C02"/>
    <w:rsid w:val="00634BAD"/>
    <w:rsid w:val="0063690E"/>
    <w:rsid w:val="006431E1"/>
    <w:rsid w:val="00647D9D"/>
    <w:rsid w:val="00650A9E"/>
    <w:rsid w:val="00651DAB"/>
    <w:rsid w:val="00651F02"/>
    <w:rsid w:val="00653B9E"/>
    <w:rsid w:val="00653F99"/>
    <w:rsid w:val="006540CF"/>
    <w:rsid w:val="006567A5"/>
    <w:rsid w:val="00656959"/>
    <w:rsid w:val="00661888"/>
    <w:rsid w:val="006629F0"/>
    <w:rsid w:val="006655C3"/>
    <w:rsid w:val="0068358C"/>
    <w:rsid w:val="006861E8"/>
    <w:rsid w:val="00696FE8"/>
    <w:rsid w:val="006A04F1"/>
    <w:rsid w:val="006A68F0"/>
    <w:rsid w:val="006B497A"/>
    <w:rsid w:val="006C3992"/>
    <w:rsid w:val="006C3E08"/>
    <w:rsid w:val="006C4086"/>
    <w:rsid w:val="006D4279"/>
    <w:rsid w:val="006D7BDA"/>
    <w:rsid w:val="006E62BA"/>
    <w:rsid w:val="006F6287"/>
    <w:rsid w:val="007010EC"/>
    <w:rsid w:val="00720D3E"/>
    <w:rsid w:val="0072158E"/>
    <w:rsid w:val="00730316"/>
    <w:rsid w:val="00741E90"/>
    <w:rsid w:val="00745817"/>
    <w:rsid w:val="0074582B"/>
    <w:rsid w:val="007462ED"/>
    <w:rsid w:val="00747703"/>
    <w:rsid w:val="00752AC6"/>
    <w:rsid w:val="00754904"/>
    <w:rsid w:val="0076096B"/>
    <w:rsid w:val="007668A1"/>
    <w:rsid w:val="00770C94"/>
    <w:rsid w:val="00771CE1"/>
    <w:rsid w:val="00772687"/>
    <w:rsid w:val="00784218"/>
    <w:rsid w:val="007935E9"/>
    <w:rsid w:val="007954F0"/>
    <w:rsid w:val="00796849"/>
    <w:rsid w:val="007A133B"/>
    <w:rsid w:val="007A472A"/>
    <w:rsid w:val="007A5A47"/>
    <w:rsid w:val="007C0EC8"/>
    <w:rsid w:val="007C5545"/>
    <w:rsid w:val="007D199F"/>
    <w:rsid w:val="007D3F11"/>
    <w:rsid w:val="007D7310"/>
    <w:rsid w:val="007E0F06"/>
    <w:rsid w:val="007E428F"/>
    <w:rsid w:val="007E497F"/>
    <w:rsid w:val="007F24FE"/>
    <w:rsid w:val="007F28C2"/>
    <w:rsid w:val="007F684E"/>
    <w:rsid w:val="007F7A80"/>
    <w:rsid w:val="0080029C"/>
    <w:rsid w:val="008050CB"/>
    <w:rsid w:val="00806F22"/>
    <w:rsid w:val="008119A5"/>
    <w:rsid w:val="008159E1"/>
    <w:rsid w:val="00816B0B"/>
    <w:rsid w:val="008258D7"/>
    <w:rsid w:val="008272DB"/>
    <w:rsid w:val="00830162"/>
    <w:rsid w:val="00830410"/>
    <w:rsid w:val="00845277"/>
    <w:rsid w:val="0085086C"/>
    <w:rsid w:val="00851FD8"/>
    <w:rsid w:val="00853AA1"/>
    <w:rsid w:val="00853C3C"/>
    <w:rsid w:val="00856CBC"/>
    <w:rsid w:val="008634DB"/>
    <w:rsid w:val="008766B6"/>
    <w:rsid w:val="00882D8B"/>
    <w:rsid w:val="008860BF"/>
    <w:rsid w:val="008A0963"/>
    <w:rsid w:val="008B0D09"/>
    <w:rsid w:val="008B1E22"/>
    <w:rsid w:val="008B28EA"/>
    <w:rsid w:val="008B3E7E"/>
    <w:rsid w:val="008C0D1B"/>
    <w:rsid w:val="008C0EA3"/>
    <w:rsid w:val="008C1235"/>
    <w:rsid w:val="008C1BCF"/>
    <w:rsid w:val="008C2F22"/>
    <w:rsid w:val="008C3144"/>
    <w:rsid w:val="008C69C8"/>
    <w:rsid w:val="008D34B8"/>
    <w:rsid w:val="008D6D7A"/>
    <w:rsid w:val="008E54AE"/>
    <w:rsid w:val="008E6D94"/>
    <w:rsid w:val="008F27A9"/>
    <w:rsid w:val="00912093"/>
    <w:rsid w:val="00915575"/>
    <w:rsid w:val="00915DD9"/>
    <w:rsid w:val="009246CB"/>
    <w:rsid w:val="009276B8"/>
    <w:rsid w:val="00930525"/>
    <w:rsid w:val="009344A5"/>
    <w:rsid w:val="009349C4"/>
    <w:rsid w:val="009368D4"/>
    <w:rsid w:val="0093795B"/>
    <w:rsid w:val="00937EAE"/>
    <w:rsid w:val="009402F6"/>
    <w:rsid w:val="00941DEC"/>
    <w:rsid w:val="009445D2"/>
    <w:rsid w:val="00944C64"/>
    <w:rsid w:val="0094583A"/>
    <w:rsid w:val="009527ED"/>
    <w:rsid w:val="00953667"/>
    <w:rsid w:val="00960146"/>
    <w:rsid w:val="009644CA"/>
    <w:rsid w:val="00964714"/>
    <w:rsid w:val="00965722"/>
    <w:rsid w:val="0097160D"/>
    <w:rsid w:val="009808FE"/>
    <w:rsid w:val="00984CE6"/>
    <w:rsid w:val="0099662D"/>
    <w:rsid w:val="009A1EDF"/>
    <w:rsid w:val="009A2496"/>
    <w:rsid w:val="009A2E58"/>
    <w:rsid w:val="009A5A85"/>
    <w:rsid w:val="009A644C"/>
    <w:rsid w:val="009A7862"/>
    <w:rsid w:val="009B1066"/>
    <w:rsid w:val="009B5FDF"/>
    <w:rsid w:val="009B67F3"/>
    <w:rsid w:val="009C606C"/>
    <w:rsid w:val="009C79C6"/>
    <w:rsid w:val="009D2801"/>
    <w:rsid w:val="009F07BD"/>
    <w:rsid w:val="009F1542"/>
    <w:rsid w:val="009F63D1"/>
    <w:rsid w:val="00A0144A"/>
    <w:rsid w:val="00A04DED"/>
    <w:rsid w:val="00A23617"/>
    <w:rsid w:val="00A23A8C"/>
    <w:rsid w:val="00A248E0"/>
    <w:rsid w:val="00A2535B"/>
    <w:rsid w:val="00A26675"/>
    <w:rsid w:val="00A30B57"/>
    <w:rsid w:val="00A34A2C"/>
    <w:rsid w:val="00A47F33"/>
    <w:rsid w:val="00A57EA6"/>
    <w:rsid w:val="00A659E3"/>
    <w:rsid w:val="00A67929"/>
    <w:rsid w:val="00A67AF8"/>
    <w:rsid w:val="00A70711"/>
    <w:rsid w:val="00A71C10"/>
    <w:rsid w:val="00A74761"/>
    <w:rsid w:val="00A77C73"/>
    <w:rsid w:val="00A83A81"/>
    <w:rsid w:val="00A93B62"/>
    <w:rsid w:val="00AA0633"/>
    <w:rsid w:val="00AB0AB7"/>
    <w:rsid w:val="00AC15A2"/>
    <w:rsid w:val="00AC53A9"/>
    <w:rsid w:val="00AC5A54"/>
    <w:rsid w:val="00AD5AE8"/>
    <w:rsid w:val="00AD70B5"/>
    <w:rsid w:val="00AD72AD"/>
    <w:rsid w:val="00AE1D74"/>
    <w:rsid w:val="00AE4E53"/>
    <w:rsid w:val="00AE5D32"/>
    <w:rsid w:val="00AE6934"/>
    <w:rsid w:val="00B0259D"/>
    <w:rsid w:val="00B0757A"/>
    <w:rsid w:val="00B104AF"/>
    <w:rsid w:val="00B11557"/>
    <w:rsid w:val="00B12F32"/>
    <w:rsid w:val="00B16CDF"/>
    <w:rsid w:val="00B25B70"/>
    <w:rsid w:val="00B31A0D"/>
    <w:rsid w:val="00B32D36"/>
    <w:rsid w:val="00B37A54"/>
    <w:rsid w:val="00B454BC"/>
    <w:rsid w:val="00B4793A"/>
    <w:rsid w:val="00B51BAC"/>
    <w:rsid w:val="00B53540"/>
    <w:rsid w:val="00B56CFD"/>
    <w:rsid w:val="00B67A97"/>
    <w:rsid w:val="00B703FC"/>
    <w:rsid w:val="00B724D5"/>
    <w:rsid w:val="00B75D3E"/>
    <w:rsid w:val="00B75F66"/>
    <w:rsid w:val="00B80323"/>
    <w:rsid w:val="00B81208"/>
    <w:rsid w:val="00B819C8"/>
    <w:rsid w:val="00B86FE2"/>
    <w:rsid w:val="00B921DD"/>
    <w:rsid w:val="00BA1474"/>
    <w:rsid w:val="00BA15A7"/>
    <w:rsid w:val="00BB49B9"/>
    <w:rsid w:val="00BC476F"/>
    <w:rsid w:val="00BC5E90"/>
    <w:rsid w:val="00BE55BC"/>
    <w:rsid w:val="00BE6B13"/>
    <w:rsid w:val="00BF1F9B"/>
    <w:rsid w:val="00BF2238"/>
    <w:rsid w:val="00BF6F38"/>
    <w:rsid w:val="00C21ED8"/>
    <w:rsid w:val="00C224F8"/>
    <w:rsid w:val="00C36E71"/>
    <w:rsid w:val="00C377A4"/>
    <w:rsid w:val="00C379C5"/>
    <w:rsid w:val="00C439C2"/>
    <w:rsid w:val="00C47AA0"/>
    <w:rsid w:val="00C52918"/>
    <w:rsid w:val="00C60A71"/>
    <w:rsid w:val="00C643C4"/>
    <w:rsid w:val="00C64CCE"/>
    <w:rsid w:val="00C80B16"/>
    <w:rsid w:val="00C80CF5"/>
    <w:rsid w:val="00C84B5E"/>
    <w:rsid w:val="00C9624B"/>
    <w:rsid w:val="00CA0659"/>
    <w:rsid w:val="00CB20FB"/>
    <w:rsid w:val="00CB2E18"/>
    <w:rsid w:val="00CB3078"/>
    <w:rsid w:val="00CB58B4"/>
    <w:rsid w:val="00CC2DD6"/>
    <w:rsid w:val="00CC332E"/>
    <w:rsid w:val="00CC5B52"/>
    <w:rsid w:val="00CC5F8C"/>
    <w:rsid w:val="00CC7DF3"/>
    <w:rsid w:val="00CD03D6"/>
    <w:rsid w:val="00CD065C"/>
    <w:rsid w:val="00CD5CE4"/>
    <w:rsid w:val="00CD64E6"/>
    <w:rsid w:val="00CE0CE0"/>
    <w:rsid w:val="00CE1C93"/>
    <w:rsid w:val="00CE3548"/>
    <w:rsid w:val="00CE54A9"/>
    <w:rsid w:val="00CF445C"/>
    <w:rsid w:val="00CF69C0"/>
    <w:rsid w:val="00CF7E05"/>
    <w:rsid w:val="00CF7FEB"/>
    <w:rsid w:val="00D04194"/>
    <w:rsid w:val="00D132B6"/>
    <w:rsid w:val="00D14EFB"/>
    <w:rsid w:val="00D308D4"/>
    <w:rsid w:val="00D3270D"/>
    <w:rsid w:val="00D32E62"/>
    <w:rsid w:val="00D3384E"/>
    <w:rsid w:val="00D46179"/>
    <w:rsid w:val="00D47150"/>
    <w:rsid w:val="00D54125"/>
    <w:rsid w:val="00D656CE"/>
    <w:rsid w:val="00D67154"/>
    <w:rsid w:val="00D6736A"/>
    <w:rsid w:val="00D74B99"/>
    <w:rsid w:val="00D844F7"/>
    <w:rsid w:val="00D879D6"/>
    <w:rsid w:val="00D9449E"/>
    <w:rsid w:val="00DA075E"/>
    <w:rsid w:val="00DA4C97"/>
    <w:rsid w:val="00DA680A"/>
    <w:rsid w:val="00DC0E76"/>
    <w:rsid w:val="00DC4184"/>
    <w:rsid w:val="00DD1AAE"/>
    <w:rsid w:val="00DD460C"/>
    <w:rsid w:val="00DD60C5"/>
    <w:rsid w:val="00DD6F3E"/>
    <w:rsid w:val="00DE0CF6"/>
    <w:rsid w:val="00DE37B6"/>
    <w:rsid w:val="00DE714B"/>
    <w:rsid w:val="00DF7BD9"/>
    <w:rsid w:val="00E066B6"/>
    <w:rsid w:val="00E22A1B"/>
    <w:rsid w:val="00E2385F"/>
    <w:rsid w:val="00E23A39"/>
    <w:rsid w:val="00E24CBB"/>
    <w:rsid w:val="00E3097D"/>
    <w:rsid w:val="00E31943"/>
    <w:rsid w:val="00E32B39"/>
    <w:rsid w:val="00E408B7"/>
    <w:rsid w:val="00E424A9"/>
    <w:rsid w:val="00E45115"/>
    <w:rsid w:val="00E45F56"/>
    <w:rsid w:val="00E53E19"/>
    <w:rsid w:val="00E56DCA"/>
    <w:rsid w:val="00E62592"/>
    <w:rsid w:val="00E7191D"/>
    <w:rsid w:val="00E72C88"/>
    <w:rsid w:val="00E83E34"/>
    <w:rsid w:val="00E870CC"/>
    <w:rsid w:val="00E87898"/>
    <w:rsid w:val="00E90127"/>
    <w:rsid w:val="00E95DDC"/>
    <w:rsid w:val="00E97A72"/>
    <w:rsid w:val="00EA3013"/>
    <w:rsid w:val="00EA3C98"/>
    <w:rsid w:val="00EB1DF2"/>
    <w:rsid w:val="00EB3720"/>
    <w:rsid w:val="00EB44FA"/>
    <w:rsid w:val="00EC0A52"/>
    <w:rsid w:val="00EC0D96"/>
    <w:rsid w:val="00ED2E6A"/>
    <w:rsid w:val="00ED4494"/>
    <w:rsid w:val="00EE7A64"/>
    <w:rsid w:val="00EF06F2"/>
    <w:rsid w:val="00EF45A6"/>
    <w:rsid w:val="00F00C1C"/>
    <w:rsid w:val="00F024B2"/>
    <w:rsid w:val="00F0584D"/>
    <w:rsid w:val="00F115BC"/>
    <w:rsid w:val="00F22324"/>
    <w:rsid w:val="00F25735"/>
    <w:rsid w:val="00F31C26"/>
    <w:rsid w:val="00F331C0"/>
    <w:rsid w:val="00F41657"/>
    <w:rsid w:val="00F43350"/>
    <w:rsid w:val="00F43769"/>
    <w:rsid w:val="00F520C8"/>
    <w:rsid w:val="00F53702"/>
    <w:rsid w:val="00F57673"/>
    <w:rsid w:val="00F70FC3"/>
    <w:rsid w:val="00F72F1B"/>
    <w:rsid w:val="00F74477"/>
    <w:rsid w:val="00F7674A"/>
    <w:rsid w:val="00F94FEE"/>
    <w:rsid w:val="00FA1B0C"/>
    <w:rsid w:val="00FA337C"/>
    <w:rsid w:val="00FA5A94"/>
    <w:rsid w:val="00FB2163"/>
    <w:rsid w:val="00FB5AEC"/>
    <w:rsid w:val="00FB621D"/>
    <w:rsid w:val="00FB6CF3"/>
    <w:rsid w:val="00FC043E"/>
    <w:rsid w:val="00FC4205"/>
    <w:rsid w:val="00FC4BD2"/>
    <w:rsid w:val="00FD4A7D"/>
    <w:rsid w:val="00FD71DB"/>
    <w:rsid w:val="00FE2797"/>
    <w:rsid w:val="00FE7B45"/>
    <w:rsid w:val="00FF05B9"/>
    <w:rsid w:val="00FF1137"/>
    <w:rsid w:val="00FF1C10"/>
    <w:rsid w:val="00FF33AD"/>
    <w:rsid w:val="00FF42CD"/>
    <w:rsid w:val="00FF4ACB"/>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08F5E90"/>
  <w15:docId w15:val="{67A3698E-32D5-4AB6-96DD-00EBB4293E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qFormat="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53754"/>
  </w:style>
  <w:style w:type="paragraph" w:styleId="1">
    <w:name w:val="heading 1"/>
    <w:basedOn w:val="a"/>
    <w:uiPriority w:val="9"/>
    <w:qFormat/>
    <w:rsid w:val="00053754"/>
    <w:pPr>
      <w:ind w:left="154"/>
      <w:outlineLvl w:val="0"/>
    </w:pPr>
    <w:rPr>
      <w:rFonts w:ascii="Microsoft JhengHei" w:eastAsia="Microsoft JhengHei" w:hAnsi="Microsoft JhengHei"/>
      <w:sz w:val="28"/>
      <w:szCs w:val="28"/>
    </w:rPr>
  </w:style>
  <w:style w:type="paragraph" w:styleId="3">
    <w:name w:val="heading 3"/>
    <w:basedOn w:val="a"/>
    <w:next w:val="a"/>
    <w:link w:val="30"/>
    <w:uiPriority w:val="9"/>
    <w:semiHidden/>
    <w:unhideWhenUsed/>
    <w:qFormat/>
    <w:rsid w:val="00B0259D"/>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1">
    <w:name w:val="Table Normal1"/>
    <w:uiPriority w:val="2"/>
    <w:semiHidden/>
    <w:unhideWhenUsed/>
    <w:qFormat/>
    <w:rsid w:val="00053754"/>
    <w:tblPr>
      <w:tblInd w:w="0" w:type="dxa"/>
      <w:tblCellMar>
        <w:top w:w="0" w:type="dxa"/>
        <w:left w:w="0" w:type="dxa"/>
        <w:bottom w:w="0" w:type="dxa"/>
        <w:right w:w="0" w:type="dxa"/>
      </w:tblCellMar>
    </w:tblPr>
  </w:style>
  <w:style w:type="paragraph" w:styleId="TOC1">
    <w:name w:val="toc 1"/>
    <w:basedOn w:val="a"/>
    <w:uiPriority w:val="39"/>
    <w:qFormat/>
    <w:rsid w:val="00053754"/>
    <w:pPr>
      <w:spacing w:before="360"/>
    </w:pPr>
    <w:rPr>
      <w:rFonts w:asciiTheme="majorHAnsi" w:hAnsiTheme="majorHAnsi"/>
      <w:b/>
      <w:bCs/>
      <w:caps/>
      <w:sz w:val="24"/>
      <w:szCs w:val="24"/>
    </w:rPr>
  </w:style>
  <w:style w:type="paragraph" w:styleId="a3">
    <w:name w:val="Body Text"/>
    <w:basedOn w:val="a"/>
    <w:uiPriority w:val="1"/>
    <w:qFormat/>
    <w:rsid w:val="00053754"/>
    <w:rPr>
      <w:rFonts w:ascii="宋体" w:eastAsia="宋体" w:hAnsi="宋体"/>
      <w:sz w:val="24"/>
      <w:szCs w:val="24"/>
    </w:rPr>
  </w:style>
  <w:style w:type="paragraph" w:styleId="a4">
    <w:name w:val="List Paragraph"/>
    <w:basedOn w:val="a"/>
    <w:uiPriority w:val="1"/>
    <w:qFormat/>
    <w:rsid w:val="00053754"/>
  </w:style>
  <w:style w:type="paragraph" w:customStyle="1" w:styleId="TableParagraph">
    <w:name w:val="Table Paragraph"/>
    <w:basedOn w:val="a"/>
    <w:uiPriority w:val="1"/>
    <w:qFormat/>
    <w:rsid w:val="00053754"/>
  </w:style>
  <w:style w:type="paragraph" w:styleId="a5">
    <w:name w:val="header"/>
    <w:basedOn w:val="a"/>
    <w:link w:val="a6"/>
    <w:uiPriority w:val="99"/>
    <w:unhideWhenUsed/>
    <w:rsid w:val="00425DA4"/>
    <w:pPr>
      <w:pBdr>
        <w:bottom w:val="single" w:sz="6" w:space="1" w:color="auto"/>
      </w:pBdr>
      <w:tabs>
        <w:tab w:val="center" w:pos="4153"/>
        <w:tab w:val="right" w:pos="8306"/>
      </w:tabs>
      <w:snapToGrid w:val="0"/>
      <w:jc w:val="center"/>
    </w:pPr>
    <w:rPr>
      <w:sz w:val="18"/>
      <w:szCs w:val="18"/>
    </w:rPr>
  </w:style>
  <w:style w:type="character" w:customStyle="1" w:styleId="a6">
    <w:name w:val="页眉 字符"/>
    <w:basedOn w:val="a0"/>
    <w:link w:val="a5"/>
    <w:uiPriority w:val="99"/>
    <w:rsid w:val="00425DA4"/>
    <w:rPr>
      <w:sz w:val="18"/>
      <w:szCs w:val="18"/>
    </w:rPr>
  </w:style>
  <w:style w:type="paragraph" w:styleId="a7">
    <w:name w:val="footer"/>
    <w:basedOn w:val="a"/>
    <w:link w:val="a8"/>
    <w:uiPriority w:val="99"/>
    <w:unhideWhenUsed/>
    <w:rsid w:val="00425DA4"/>
    <w:pPr>
      <w:tabs>
        <w:tab w:val="center" w:pos="4153"/>
        <w:tab w:val="right" w:pos="8306"/>
      </w:tabs>
      <w:snapToGrid w:val="0"/>
    </w:pPr>
    <w:rPr>
      <w:sz w:val="18"/>
      <w:szCs w:val="18"/>
    </w:rPr>
  </w:style>
  <w:style w:type="character" w:customStyle="1" w:styleId="a8">
    <w:name w:val="页脚 字符"/>
    <w:basedOn w:val="a0"/>
    <w:link w:val="a7"/>
    <w:uiPriority w:val="99"/>
    <w:rsid w:val="00425DA4"/>
    <w:rPr>
      <w:sz w:val="18"/>
      <w:szCs w:val="18"/>
    </w:rPr>
  </w:style>
  <w:style w:type="character" w:customStyle="1" w:styleId="fontstyle01">
    <w:name w:val="fontstyle01"/>
    <w:basedOn w:val="a0"/>
    <w:rsid w:val="00B12F32"/>
    <w:rPr>
      <w:rFonts w:ascii="NimbusRomNo9L-Regu" w:hAnsi="NimbusRomNo9L-Regu" w:hint="default"/>
      <w:b w:val="0"/>
      <w:bCs w:val="0"/>
      <w:i w:val="0"/>
      <w:iCs w:val="0"/>
      <w:color w:val="000000"/>
      <w:sz w:val="20"/>
      <w:szCs w:val="20"/>
    </w:rPr>
  </w:style>
  <w:style w:type="paragraph" w:styleId="HTML">
    <w:name w:val="HTML Preformatted"/>
    <w:basedOn w:val="a"/>
    <w:link w:val="HTML0"/>
    <w:uiPriority w:val="99"/>
    <w:unhideWhenUsed/>
    <w:qFormat/>
    <w:rsid w:val="00171183"/>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宋体" w:eastAsia="宋体" w:hAnsi="宋体" w:cs="宋体"/>
      <w:sz w:val="24"/>
      <w:szCs w:val="24"/>
      <w:lang w:eastAsia="zh-CN"/>
    </w:rPr>
  </w:style>
  <w:style w:type="character" w:customStyle="1" w:styleId="HTML0">
    <w:name w:val="HTML 预设格式 字符"/>
    <w:basedOn w:val="a0"/>
    <w:link w:val="HTML"/>
    <w:uiPriority w:val="99"/>
    <w:rsid w:val="00171183"/>
    <w:rPr>
      <w:rFonts w:ascii="宋体" w:eastAsia="宋体" w:hAnsi="宋体" w:cs="宋体"/>
      <w:sz w:val="24"/>
      <w:szCs w:val="24"/>
      <w:lang w:eastAsia="zh-CN"/>
    </w:rPr>
  </w:style>
  <w:style w:type="table" w:styleId="a9">
    <w:name w:val="Table Grid"/>
    <w:basedOn w:val="a1"/>
    <w:uiPriority w:val="39"/>
    <w:qFormat/>
    <w:rsid w:val="00171183"/>
    <w:pPr>
      <w:widowControl/>
    </w:pPr>
    <w:rPr>
      <w:rFonts w:ascii="Times New Roman" w:eastAsia="宋体" w:hAnsi="Times New Roman" w:cs="Times New Roman"/>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a">
    <w:name w:val="Hyperlink"/>
    <w:basedOn w:val="a0"/>
    <w:uiPriority w:val="99"/>
    <w:unhideWhenUsed/>
    <w:rsid w:val="009349C4"/>
    <w:rPr>
      <w:color w:val="0000FF" w:themeColor="hyperlink"/>
      <w:u w:val="single"/>
    </w:rPr>
  </w:style>
  <w:style w:type="paragraph" w:styleId="ab">
    <w:name w:val="No Spacing"/>
    <w:link w:val="ac"/>
    <w:uiPriority w:val="1"/>
    <w:qFormat/>
    <w:rsid w:val="00D308D4"/>
    <w:pPr>
      <w:widowControl/>
    </w:pPr>
    <w:rPr>
      <w:lang w:eastAsia="zh-CN"/>
    </w:rPr>
  </w:style>
  <w:style w:type="character" w:customStyle="1" w:styleId="ac">
    <w:name w:val="无间隔 字符"/>
    <w:basedOn w:val="a0"/>
    <w:link w:val="ab"/>
    <w:uiPriority w:val="1"/>
    <w:rsid w:val="00D308D4"/>
    <w:rPr>
      <w:lang w:eastAsia="zh-CN"/>
    </w:rPr>
  </w:style>
  <w:style w:type="paragraph" w:styleId="ad">
    <w:name w:val="Balloon Text"/>
    <w:basedOn w:val="a"/>
    <w:link w:val="ae"/>
    <w:uiPriority w:val="99"/>
    <w:semiHidden/>
    <w:unhideWhenUsed/>
    <w:rsid w:val="00D308D4"/>
    <w:rPr>
      <w:sz w:val="18"/>
      <w:szCs w:val="18"/>
    </w:rPr>
  </w:style>
  <w:style w:type="character" w:customStyle="1" w:styleId="ae">
    <w:name w:val="批注框文本 字符"/>
    <w:basedOn w:val="a0"/>
    <w:link w:val="ad"/>
    <w:uiPriority w:val="99"/>
    <w:semiHidden/>
    <w:rsid w:val="00D308D4"/>
    <w:rPr>
      <w:sz w:val="18"/>
      <w:szCs w:val="18"/>
    </w:rPr>
  </w:style>
  <w:style w:type="paragraph" w:styleId="af">
    <w:name w:val="Document Map"/>
    <w:basedOn w:val="a"/>
    <w:link w:val="af0"/>
    <w:uiPriority w:val="99"/>
    <w:semiHidden/>
    <w:unhideWhenUsed/>
    <w:rsid w:val="001067B2"/>
    <w:rPr>
      <w:rFonts w:ascii="宋体" w:eastAsia="宋体"/>
      <w:sz w:val="18"/>
      <w:szCs w:val="18"/>
    </w:rPr>
  </w:style>
  <w:style w:type="character" w:customStyle="1" w:styleId="af0">
    <w:name w:val="文档结构图 字符"/>
    <w:basedOn w:val="a0"/>
    <w:link w:val="af"/>
    <w:uiPriority w:val="99"/>
    <w:semiHidden/>
    <w:rsid w:val="001067B2"/>
    <w:rPr>
      <w:rFonts w:ascii="宋体" w:eastAsia="宋体"/>
      <w:sz w:val="18"/>
      <w:szCs w:val="18"/>
    </w:rPr>
  </w:style>
  <w:style w:type="paragraph" w:styleId="TOC2">
    <w:name w:val="toc 2"/>
    <w:basedOn w:val="a"/>
    <w:next w:val="a"/>
    <w:autoRedefine/>
    <w:uiPriority w:val="39"/>
    <w:unhideWhenUsed/>
    <w:rsid w:val="00D6736A"/>
    <w:pPr>
      <w:spacing w:before="240"/>
    </w:pPr>
    <w:rPr>
      <w:rFonts w:cstheme="minorHAnsi"/>
      <w:b/>
      <w:bCs/>
      <w:sz w:val="20"/>
      <w:szCs w:val="20"/>
    </w:rPr>
  </w:style>
  <w:style w:type="paragraph" w:styleId="TOC3">
    <w:name w:val="toc 3"/>
    <w:basedOn w:val="a"/>
    <w:next w:val="a"/>
    <w:autoRedefine/>
    <w:uiPriority w:val="39"/>
    <w:unhideWhenUsed/>
    <w:rsid w:val="00D6736A"/>
    <w:pPr>
      <w:ind w:left="220"/>
    </w:pPr>
    <w:rPr>
      <w:rFonts w:cstheme="minorHAnsi"/>
      <w:sz w:val="20"/>
      <w:szCs w:val="20"/>
    </w:rPr>
  </w:style>
  <w:style w:type="paragraph" w:styleId="TOC4">
    <w:name w:val="toc 4"/>
    <w:basedOn w:val="a"/>
    <w:next w:val="a"/>
    <w:autoRedefine/>
    <w:uiPriority w:val="39"/>
    <w:unhideWhenUsed/>
    <w:rsid w:val="00D6736A"/>
    <w:pPr>
      <w:ind w:left="440"/>
    </w:pPr>
    <w:rPr>
      <w:rFonts w:cstheme="minorHAnsi"/>
      <w:sz w:val="20"/>
      <w:szCs w:val="20"/>
    </w:rPr>
  </w:style>
  <w:style w:type="paragraph" w:styleId="TOC5">
    <w:name w:val="toc 5"/>
    <w:basedOn w:val="a"/>
    <w:next w:val="a"/>
    <w:autoRedefine/>
    <w:uiPriority w:val="39"/>
    <w:unhideWhenUsed/>
    <w:rsid w:val="00D6736A"/>
    <w:pPr>
      <w:ind w:left="660"/>
    </w:pPr>
    <w:rPr>
      <w:rFonts w:cstheme="minorHAnsi"/>
      <w:sz w:val="20"/>
      <w:szCs w:val="20"/>
    </w:rPr>
  </w:style>
  <w:style w:type="paragraph" w:styleId="TOC6">
    <w:name w:val="toc 6"/>
    <w:basedOn w:val="a"/>
    <w:next w:val="a"/>
    <w:autoRedefine/>
    <w:uiPriority w:val="39"/>
    <w:unhideWhenUsed/>
    <w:rsid w:val="00D6736A"/>
    <w:pPr>
      <w:ind w:left="880"/>
    </w:pPr>
    <w:rPr>
      <w:rFonts w:cstheme="minorHAnsi"/>
      <w:sz w:val="20"/>
      <w:szCs w:val="20"/>
    </w:rPr>
  </w:style>
  <w:style w:type="paragraph" w:styleId="TOC7">
    <w:name w:val="toc 7"/>
    <w:basedOn w:val="a"/>
    <w:next w:val="a"/>
    <w:autoRedefine/>
    <w:uiPriority w:val="39"/>
    <w:unhideWhenUsed/>
    <w:rsid w:val="00D6736A"/>
    <w:pPr>
      <w:ind w:left="1100"/>
    </w:pPr>
    <w:rPr>
      <w:rFonts w:cstheme="minorHAnsi"/>
      <w:sz w:val="20"/>
      <w:szCs w:val="20"/>
    </w:rPr>
  </w:style>
  <w:style w:type="paragraph" w:styleId="TOC8">
    <w:name w:val="toc 8"/>
    <w:basedOn w:val="a"/>
    <w:next w:val="a"/>
    <w:autoRedefine/>
    <w:uiPriority w:val="39"/>
    <w:unhideWhenUsed/>
    <w:rsid w:val="00D6736A"/>
    <w:pPr>
      <w:ind w:left="1320"/>
    </w:pPr>
    <w:rPr>
      <w:rFonts w:cstheme="minorHAnsi"/>
      <w:sz w:val="20"/>
      <w:szCs w:val="20"/>
    </w:rPr>
  </w:style>
  <w:style w:type="paragraph" w:styleId="TOC9">
    <w:name w:val="toc 9"/>
    <w:basedOn w:val="a"/>
    <w:next w:val="a"/>
    <w:autoRedefine/>
    <w:uiPriority w:val="39"/>
    <w:unhideWhenUsed/>
    <w:rsid w:val="00D6736A"/>
    <w:pPr>
      <w:ind w:left="1540"/>
    </w:pPr>
    <w:rPr>
      <w:rFonts w:cstheme="minorHAnsi"/>
      <w:sz w:val="20"/>
      <w:szCs w:val="20"/>
    </w:rPr>
  </w:style>
  <w:style w:type="paragraph" w:styleId="af1">
    <w:name w:val="footnote text"/>
    <w:basedOn w:val="a"/>
    <w:link w:val="af2"/>
    <w:uiPriority w:val="99"/>
    <w:semiHidden/>
    <w:unhideWhenUsed/>
    <w:rsid w:val="008860BF"/>
    <w:pPr>
      <w:snapToGrid w:val="0"/>
    </w:pPr>
    <w:rPr>
      <w:sz w:val="18"/>
      <w:szCs w:val="18"/>
    </w:rPr>
  </w:style>
  <w:style w:type="character" w:customStyle="1" w:styleId="af2">
    <w:name w:val="脚注文本 字符"/>
    <w:basedOn w:val="a0"/>
    <w:link w:val="af1"/>
    <w:uiPriority w:val="99"/>
    <w:semiHidden/>
    <w:rsid w:val="008860BF"/>
    <w:rPr>
      <w:sz w:val="18"/>
      <w:szCs w:val="18"/>
    </w:rPr>
  </w:style>
  <w:style w:type="character" w:styleId="af3">
    <w:name w:val="footnote reference"/>
    <w:basedOn w:val="a0"/>
    <w:uiPriority w:val="99"/>
    <w:semiHidden/>
    <w:unhideWhenUsed/>
    <w:rsid w:val="008860BF"/>
    <w:rPr>
      <w:vertAlign w:val="superscript"/>
    </w:rPr>
  </w:style>
  <w:style w:type="paragraph" w:styleId="af4">
    <w:name w:val="Revision"/>
    <w:hidden/>
    <w:uiPriority w:val="99"/>
    <w:semiHidden/>
    <w:rsid w:val="00041868"/>
    <w:pPr>
      <w:widowControl/>
    </w:pPr>
  </w:style>
  <w:style w:type="character" w:customStyle="1" w:styleId="10">
    <w:name w:val="未处理的提及1"/>
    <w:basedOn w:val="a0"/>
    <w:uiPriority w:val="99"/>
    <w:semiHidden/>
    <w:unhideWhenUsed/>
    <w:rsid w:val="007A133B"/>
    <w:rPr>
      <w:color w:val="605E5C"/>
      <w:shd w:val="clear" w:color="auto" w:fill="E1DFDD"/>
    </w:rPr>
  </w:style>
  <w:style w:type="character" w:customStyle="1" w:styleId="30">
    <w:name w:val="标题 3 字符"/>
    <w:basedOn w:val="a0"/>
    <w:link w:val="3"/>
    <w:uiPriority w:val="9"/>
    <w:semiHidden/>
    <w:rsid w:val="00B0259D"/>
    <w:rPr>
      <w:b/>
      <w:bCs/>
      <w:sz w:val="32"/>
      <w:szCs w:val="32"/>
    </w:rPr>
  </w:style>
  <w:style w:type="character" w:styleId="af5">
    <w:name w:val="annotation reference"/>
    <w:basedOn w:val="a0"/>
    <w:uiPriority w:val="99"/>
    <w:semiHidden/>
    <w:unhideWhenUsed/>
    <w:rsid w:val="008634DB"/>
    <w:rPr>
      <w:sz w:val="21"/>
      <w:szCs w:val="21"/>
    </w:rPr>
  </w:style>
  <w:style w:type="paragraph" w:styleId="af6">
    <w:name w:val="annotation text"/>
    <w:basedOn w:val="a"/>
    <w:link w:val="af7"/>
    <w:uiPriority w:val="99"/>
    <w:semiHidden/>
    <w:unhideWhenUsed/>
    <w:rsid w:val="008634DB"/>
  </w:style>
  <w:style w:type="character" w:customStyle="1" w:styleId="af7">
    <w:name w:val="批注文字 字符"/>
    <w:basedOn w:val="a0"/>
    <w:link w:val="af6"/>
    <w:uiPriority w:val="99"/>
    <w:semiHidden/>
    <w:rsid w:val="008634DB"/>
  </w:style>
  <w:style w:type="paragraph" w:styleId="af8">
    <w:name w:val="annotation subject"/>
    <w:basedOn w:val="af6"/>
    <w:next w:val="af6"/>
    <w:link w:val="af9"/>
    <w:uiPriority w:val="99"/>
    <w:semiHidden/>
    <w:unhideWhenUsed/>
    <w:rsid w:val="008634DB"/>
    <w:rPr>
      <w:b/>
      <w:bCs/>
    </w:rPr>
  </w:style>
  <w:style w:type="character" w:customStyle="1" w:styleId="af9">
    <w:name w:val="批注主题 字符"/>
    <w:basedOn w:val="af7"/>
    <w:link w:val="af8"/>
    <w:uiPriority w:val="99"/>
    <w:semiHidden/>
    <w:rsid w:val="008634D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863580">
      <w:bodyDiv w:val="1"/>
      <w:marLeft w:val="0"/>
      <w:marRight w:val="0"/>
      <w:marTop w:val="0"/>
      <w:marBottom w:val="0"/>
      <w:divBdr>
        <w:top w:val="none" w:sz="0" w:space="0" w:color="auto"/>
        <w:left w:val="none" w:sz="0" w:space="0" w:color="auto"/>
        <w:bottom w:val="none" w:sz="0" w:space="0" w:color="auto"/>
        <w:right w:val="none" w:sz="0" w:space="0" w:color="auto"/>
      </w:divBdr>
    </w:div>
    <w:div w:id="422839358">
      <w:bodyDiv w:val="1"/>
      <w:marLeft w:val="0"/>
      <w:marRight w:val="0"/>
      <w:marTop w:val="0"/>
      <w:marBottom w:val="0"/>
      <w:divBdr>
        <w:top w:val="none" w:sz="0" w:space="0" w:color="auto"/>
        <w:left w:val="none" w:sz="0" w:space="0" w:color="auto"/>
        <w:bottom w:val="none" w:sz="0" w:space="0" w:color="auto"/>
        <w:right w:val="none" w:sz="0" w:space="0" w:color="auto"/>
      </w:divBdr>
    </w:div>
    <w:div w:id="442457847">
      <w:bodyDiv w:val="1"/>
      <w:marLeft w:val="0"/>
      <w:marRight w:val="0"/>
      <w:marTop w:val="0"/>
      <w:marBottom w:val="0"/>
      <w:divBdr>
        <w:top w:val="none" w:sz="0" w:space="0" w:color="auto"/>
        <w:left w:val="none" w:sz="0" w:space="0" w:color="auto"/>
        <w:bottom w:val="none" w:sz="0" w:space="0" w:color="auto"/>
        <w:right w:val="none" w:sz="0" w:space="0" w:color="auto"/>
      </w:divBdr>
    </w:div>
    <w:div w:id="1127234514">
      <w:bodyDiv w:val="1"/>
      <w:marLeft w:val="0"/>
      <w:marRight w:val="0"/>
      <w:marTop w:val="0"/>
      <w:marBottom w:val="0"/>
      <w:divBdr>
        <w:top w:val="none" w:sz="0" w:space="0" w:color="auto"/>
        <w:left w:val="none" w:sz="0" w:space="0" w:color="auto"/>
        <w:bottom w:val="none" w:sz="0" w:space="0" w:color="auto"/>
        <w:right w:val="none" w:sz="0" w:space="0" w:color="auto"/>
      </w:divBdr>
    </w:div>
    <w:div w:id="1171989914">
      <w:bodyDiv w:val="1"/>
      <w:marLeft w:val="0"/>
      <w:marRight w:val="0"/>
      <w:marTop w:val="0"/>
      <w:marBottom w:val="0"/>
      <w:divBdr>
        <w:top w:val="none" w:sz="0" w:space="0" w:color="auto"/>
        <w:left w:val="none" w:sz="0" w:space="0" w:color="auto"/>
        <w:bottom w:val="none" w:sz="0" w:space="0" w:color="auto"/>
        <w:right w:val="none" w:sz="0" w:space="0" w:color="auto"/>
      </w:divBdr>
    </w:div>
    <w:div w:id="1505512899">
      <w:bodyDiv w:val="1"/>
      <w:marLeft w:val="0"/>
      <w:marRight w:val="0"/>
      <w:marTop w:val="0"/>
      <w:marBottom w:val="0"/>
      <w:divBdr>
        <w:top w:val="none" w:sz="0" w:space="0" w:color="auto"/>
        <w:left w:val="none" w:sz="0" w:space="0" w:color="auto"/>
        <w:bottom w:val="none" w:sz="0" w:space="0" w:color="auto"/>
        <w:right w:val="none" w:sz="0" w:space="0" w:color="auto"/>
      </w:divBdr>
    </w:div>
    <w:div w:id="1593708753">
      <w:bodyDiv w:val="1"/>
      <w:marLeft w:val="0"/>
      <w:marRight w:val="0"/>
      <w:marTop w:val="0"/>
      <w:marBottom w:val="0"/>
      <w:divBdr>
        <w:top w:val="none" w:sz="0" w:space="0" w:color="auto"/>
        <w:left w:val="none" w:sz="0" w:space="0" w:color="auto"/>
        <w:bottom w:val="none" w:sz="0" w:space="0" w:color="auto"/>
        <w:right w:val="none" w:sz="0" w:space="0" w:color="auto"/>
      </w:divBdr>
    </w:div>
    <w:div w:id="1625228550">
      <w:bodyDiv w:val="1"/>
      <w:marLeft w:val="0"/>
      <w:marRight w:val="0"/>
      <w:marTop w:val="0"/>
      <w:marBottom w:val="0"/>
      <w:divBdr>
        <w:top w:val="none" w:sz="0" w:space="0" w:color="auto"/>
        <w:left w:val="none" w:sz="0" w:space="0" w:color="auto"/>
        <w:bottom w:val="none" w:sz="0" w:space="0" w:color="auto"/>
        <w:right w:val="none" w:sz="0" w:space="0" w:color="auto"/>
      </w:divBdr>
    </w:div>
    <w:div w:id="1895655459">
      <w:bodyDiv w:val="1"/>
      <w:marLeft w:val="0"/>
      <w:marRight w:val="0"/>
      <w:marTop w:val="0"/>
      <w:marBottom w:val="0"/>
      <w:divBdr>
        <w:top w:val="none" w:sz="0" w:space="0" w:color="auto"/>
        <w:left w:val="none" w:sz="0" w:space="0" w:color="auto"/>
        <w:bottom w:val="none" w:sz="0" w:space="0" w:color="auto"/>
        <w:right w:val="none" w:sz="0" w:space="0" w:color="auto"/>
      </w:divBdr>
    </w:div>
    <w:div w:id="1915511597">
      <w:bodyDiv w:val="1"/>
      <w:marLeft w:val="0"/>
      <w:marRight w:val="0"/>
      <w:marTop w:val="0"/>
      <w:marBottom w:val="0"/>
      <w:divBdr>
        <w:top w:val="none" w:sz="0" w:space="0" w:color="auto"/>
        <w:left w:val="none" w:sz="0" w:space="0" w:color="auto"/>
        <w:bottom w:val="none" w:sz="0" w:space="0" w:color="auto"/>
        <w:right w:val="none" w:sz="0" w:space="0" w:color="auto"/>
      </w:divBdr>
    </w:div>
    <w:div w:id="207081081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19.png"/><Relationship Id="rId21" Type="http://schemas.openxmlformats.org/officeDocument/2006/relationships/image" Target="media/image7.jpeg"/><Relationship Id="rId34" Type="http://schemas.microsoft.com/office/2018/08/relationships/commentsExtensible" Target="commentsExtensible.xml"/><Relationship Id="rId42" Type="http://schemas.openxmlformats.org/officeDocument/2006/relationships/image" Target="media/image22.svg"/><Relationship Id="rId47" Type="http://schemas.openxmlformats.org/officeDocument/2006/relationships/image" Target="media/image27.png"/><Relationship Id="rId50" Type="http://schemas.openxmlformats.org/officeDocument/2006/relationships/image" Target="media/image30.svg"/><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image" Target="media/image11.png"/><Relationship Id="rId33" Type="http://schemas.microsoft.com/office/2016/09/relationships/commentsIds" Target="commentsIds.xml"/><Relationship Id="rId38" Type="http://schemas.openxmlformats.org/officeDocument/2006/relationships/image" Target="media/image18.png"/><Relationship Id="rId46" Type="http://schemas.openxmlformats.org/officeDocument/2006/relationships/image" Target="media/image26.sv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6.jpeg"/><Relationship Id="rId29" Type="http://schemas.openxmlformats.org/officeDocument/2006/relationships/header" Target="header4.xml"/><Relationship Id="rId41" Type="http://schemas.openxmlformats.org/officeDocument/2006/relationships/image" Target="media/image21.png"/><Relationship Id="rId54" Type="http://schemas.openxmlformats.org/officeDocument/2006/relationships/header" Target="header7.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10.png"/><Relationship Id="rId32" Type="http://schemas.microsoft.com/office/2011/relationships/commentsExtended" Target="commentsExtended.xml"/><Relationship Id="rId37" Type="http://schemas.openxmlformats.org/officeDocument/2006/relationships/image" Target="media/image17.png"/><Relationship Id="rId40" Type="http://schemas.openxmlformats.org/officeDocument/2006/relationships/image" Target="media/image20.svg"/><Relationship Id="rId45" Type="http://schemas.openxmlformats.org/officeDocument/2006/relationships/image" Target="media/image25.png"/><Relationship Id="rId53" Type="http://schemas.openxmlformats.org/officeDocument/2006/relationships/header" Target="header6.xml"/><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glossaryDocument" Target="glossary/document.xml"/><Relationship Id="rId10" Type="http://schemas.openxmlformats.org/officeDocument/2006/relationships/footer" Target="footer1.xml"/><Relationship Id="rId19" Type="http://schemas.openxmlformats.org/officeDocument/2006/relationships/image" Target="media/image5.png"/><Relationship Id="rId31" Type="http://schemas.openxmlformats.org/officeDocument/2006/relationships/comments" Target="comments.xml"/><Relationship Id="rId44" Type="http://schemas.openxmlformats.org/officeDocument/2006/relationships/image" Target="media/image24.svg"/><Relationship Id="rId52" Type="http://schemas.openxmlformats.org/officeDocument/2006/relationships/footer" Target="footer5.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footer" Target="footer4.xml"/><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sv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header" Target="header5.xml"/><Relationship Id="rId3" Type="http://schemas.openxmlformats.org/officeDocument/2006/relationships/numbering" Target="numbering.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D103D496B9A41A5B453225F55356106"/>
        <w:category>
          <w:name w:val="常规"/>
          <w:gallery w:val="placeholder"/>
        </w:category>
        <w:types>
          <w:type w:val="bbPlcHdr"/>
        </w:types>
        <w:behaviors>
          <w:behavior w:val="content"/>
        </w:behaviors>
        <w:guid w:val="{9C0402CA-913A-495C-BD53-12FB53787942}"/>
      </w:docPartPr>
      <w:docPartBody>
        <w:p w:rsidR="008931E5" w:rsidRDefault="000E79BC" w:rsidP="002855F2">
          <w:pPr>
            <w:pStyle w:val="0D103D496B9A41A5B453225F55356106"/>
          </w:pPr>
          <w:r>
            <w:rPr>
              <w:rFonts w:asciiTheme="majorHAnsi" w:eastAsiaTheme="majorEastAsia" w:hAnsiTheme="majorHAnsi" w:cstheme="majorBidi"/>
              <w:sz w:val="80"/>
              <w:szCs w:val="80"/>
              <w:lang w:val="zh-CN"/>
            </w:rPr>
            <w:t>[</w:t>
          </w:r>
          <w:r>
            <w:rPr>
              <w:rFonts w:asciiTheme="majorHAnsi" w:eastAsiaTheme="majorEastAsia" w:hAnsiTheme="majorHAnsi" w:cstheme="majorBidi" w:hint="eastAsia"/>
              <w:sz w:val="80"/>
              <w:szCs w:val="80"/>
              <w:lang w:val="zh-CN"/>
            </w:rPr>
            <w:t>键入文档标题</w:t>
          </w:r>
          <w:r>
            <w:rPr>
              <w:rFonts w:asciiTheme="majorHAnsi" w:eastAsiaTheme="majorEastAsia" w:hAnsiTheme="majorHAnsi" w:cstheme="majorBidi"/>
              <w:sz w:val="80"/>
              <w:szCs w:val="80"/>
              <w:lang w:val="zh-C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Microsoft JhengHei">
    <w:panose1 w:val="020B0604030504040204"/>
    <w:charset w:val="88"/>
    <w:family w:val="swiss"/>
    <w:pitch w:val="variable"/>
    <w:sig w:usb0="000002A7" w:usb1="28CF4400" w:usb2="00000016" w:usb3="00000000" w:csb0="00100009" w:csb1="00000000"/>
  </w:font>
  <w:font w:name="Cambria">
    <w:panose1 w:val="02040503050406030204"/>
    <w:charset w:val="00"/>
    <w:family w:val="roman"/>
    <w:pitch w:val="variable"/>
    <w:sig w:usb0="E00006FF" w:usb1="420024FF" w:usb2="02000000" w:usb3="00000000" w:csb0="0000019F" w:csb1="00000000"/>
  </w:font>
  <w:font w:name="NimbusRomNo9L-Regu">
    <w:altName w:val="Cambria"/>
    <w:charset w:val="00"/>
    <w:family w:val="roman"/>
    <w:pitch w:val="default"/>
  </w:font>
  <w:font w:name="PMingLiU">
    <w:altName w:val="Microsoft JhengHei"/>
    <w:panose1 w:val="02010601000101010101"/>
    <w:charset w:val="88"/>
    <w:family w:val="roman"/>
    <w:pitch w:val="variable"/>
    <w:sig w:usb0="A00002FF" w:usb1="28CFFCFA" w:usb2="00000016" w:usb3="00000000" w:csb0="00100001" w:csb1="00000000"/>
  </w:font>
  <w:font w:name="微软雅黑">
    <w:panose1 w:val="020B0503020204020204"/>
    <w:charset w:val="86"/>
    <w:family w:val="swiss"/>
    <w:pitch w:val="variable"/>
    <w:sig w:usb0="80000287" w:usb1="2ACF3C50" w:usb2="00000016" w:usb3="00000000" w:csb0="0004001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2"/>
    <w:compatSetting w:name="useWord2013TrackBottomHyphenation" w:uri="http://schemas.microsoft.com/office/word" w:val="1"/>
  </w:compat>
  <w:rsids>
    <w:rsidRoot w:val="002855F2"/>
    <w:rsid w:val="00010578"/>
    <w:rsid w:val="000E79BC"/>
    <w:rsid w:val="00161AB9"/>
    <w:rsid w:val="0020192D"/>
    <w:rsid w:val="00257EFA"/>
    <w:rsid w:val="002855F2"/>
    <w:rsid w:val="0036516E"/>
    <w:rsid w:val="003F32EA"/>
    <w:rsid w:val="005D49AD"/>
    <w:rsid w:val="008137D2"/>
    <w:rsid w:val="008931E5"/>
    <w:rsid w:val="009E6A68"/>
    <w:rsid w:val="00A8031A"/>
    <w:rsid w:val="00AC3E70"/>
    <w:rsid w:val="00AE2F59"/>
    <w:rsid w:val="00B53E8A"/>
    <w:rsid w:val="00BB087A"/>
    <w:rsid w:val="00C50A97"/>
    <w:rsid w:val="00D55E34"/>
    <w:rsid w:val="00D86751"/>
    <w:rsid w:val="00E40B62"/>
    <w:rsid w:val="00EA43A0"/>
    <w:rsid w:val="00F62331"/>
  </w:rsids>
  <m:mathPr>
    <m:mathFont m:val="Cambria Math"/>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931E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D103D496B9A41A5B453225F55356106">
    <w:name w:val="0D103D496B9A41A5B453225F55356106"/>
    <w:rsid w:val="002855F2"/>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2022-12-02T00:00:00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CB69837-A84C-2F4A-A920-F10B6F2D3E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TotalTime>
  <Pages>30</Pages>
  <Words>6646</Words>
  <Characters>37886</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IRIS</vt:lpstr>
    </vt:vector>
  </TitlesOfParts>
  <Company/>
  <LinksUpToDate>false</LinksUpToDate>
  <CharactersWithSpaces>44444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IRIS</dc:title>
  <dc:subject>基于边缘计算的AI 呼吸风险早期识别系统</dc:subject>
  <dc:creator>陈威霖、刘锦熙、魏纞熹 Weilin Chen;Jinxi Liu;Lianxi Wei</dc:creator>
  <cp:lastModifiedBy>朱 威</cp:lastModifiedBy>
  <cp:revision>31</cp:revision>
  <cp:lastPrinted>2022-10-22T13:41:00Z</cp:lastPrinted>
  <dcterms:created xsi:type="dcterms:W3CDTF">2022-12-02T05:50:00Z</dcterms:created>
  <dcterms:modified xsi:type="dcterms:W3CDTF">2022-12-04T11:15:00Z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2017-04-22T00:00:00Z</vt:filetime>
  </property>
  <property fmtid="{D5CDD505-2E9C-101B-9397-08002B2CF9AE}" pid="3" name="LastSaved">
    <vt:filetime>2018-05-03T00:00:00Z</vt:filetime>
  </property>
</Properties>
</file>